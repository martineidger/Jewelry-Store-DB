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2328C404" w14:textId="7A44877B" w:rsidR="00120839" w:rsidRDefault="00120839" w:rsidP="00120839">
      <w:pPr>
        <w:ind w:right="-30"/>
        <w:jc w:val="center"/>
        <w:rPr>
          <w:rFonts w:eastAsia="Times New Roman" w:cs="Times New Roman"/>
          <w:sz w:val="24"/>
          <w:szCs w:val="24"/>
          <w:lang w:eastAsia="ru-RU"/>
        </w:rPr>
      </w:pPr>
      <w:bookmarkStart w:id="4" w:name="_Toc325920540"/>
      <w:bookmarkStart w:id="5" w:name="_GoBack"/>
      <w:bookmarkEnd w:id="5"/>
      <w:r>
        <w:rPr>
          <w:rFonts w:eastAsia="Times New Roman" w:cs="Times New Roman"/>
          <w:sz w:val="24"/>
          <w:szCs w:val="24"/>
          <w:lang w:eastAsia="ru-RU"/>
        </w:rPr>
        <w:t>МИНИСТЕРСТВО ОБРАЗОВАНИЯ РЕСПУБЛИКИ БЕЛАРУСЬ</w:t>
      </w:r>
    </w:p>
    <w:p w14:paraId="6DF49B4D" w14:textId="77777777" w:rsidR="00120839" w:rsidRDefault="00120839" w:rsidP="00120839">
      <w:pPr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Учреждение образования «БЕЛОРУССКИЙ ГОСУДАРСТВЕННЫЙ </w:t>
      </w:r>
    </w:p>
    <w:p w14:paraId="5BF6CE9C" w14:textId="77777777" w:rsidR="00120839" w:rsidRDefault="00120839" w:rsidP="00120839">
      <w:pPr>
        <w:ind w:right="-30"/>
        <w:jc w:val="center"/>
        <w:rPr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ТЕХНОЛОГИЧЕСКИЙ УНИВЕРСИТЕТ»</w:t>
      </w:r>
    </w:p>
    <w:p w14:paraId="26611768" w14:textId="77777777" w:rsidR="00120839" w:rsidRDefault="00120839" w:rsidP="00120839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75CBB75C" w14:textId="77777777" w:rsidR="00120839" w:rsidRDefault="00120839" w:rsidP="00120839">
      <w:pPr>
        <w:ind w:right="-30"/>
        <w:jc w:val="center"/>
        <w:rPr>
          <w:rFonts w:eastAsia="Times New Roman" w:cs="Times New Roman"/>
          <w:szCs w:val="28"/>
          <w:lang w:eastAsia="ru-RU"/>
        </w:rPr>
      </w:pPr>
    </w:p>
    <w:p w14:paraId="234648AC" w14:textId="77777777" w:rsidR="00120839" w:rsidRDefault="00120839" w:rsidP="00120839">
      <w:pPr>
        <w:ind w:right="-710"/>
        <w:rPr>
          <w:rFonts w:eastAsiaTheme="minorHAnsi"/>
          <w:u w:val="single"/>
        </w:rPr>
      </w:pPr>
      <w:r>
        <w:t>Факультет</w:t>
      </w:r>
      <w:r>
        <w:rPr>
          <w:u w:val="single"/>
        </w:rPr>
        <w:tab/>
      </w:r>
      <w:r>
        <w:rPr>
          <w:u w:val="single"/>
        </w:rPr>
        <w:tab/>
        <w:t>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</w:p>
    <w:p w14:paraId="5A5EB8E3" w14:textId="31D35277" w:rsidR="00120839" w:rsidRDefault="00120839" w:rsidP="00120839">
      <w:pPr>
        <w:ind w:right="-1"/>
        <w:rPr>
          <w:u w:val="single"/>
        </w:rPr>
      </w:pPr>
      <w:r>
        <w:t>Кафедра</w:t>
      </w:r>
      <w:r>
        <w:rPr>
          <w:u w:val="single"/>
        </w:rPr>
        <w:tab/>
      </w:r>
      <w:r>
        <w:rPr>
          <w:u w:val="single"/>
        </w:rPr>
        <w:tab/>
        <w:t xml:space="preserve">Программной инженерии                  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 </w:t>
      </w:r>
      <w:r>
        <w:rPr>
          <w:u w:val="single"/>
        </w:rPr>
        <w:tab/>
      </w:r>
    </w:p>
    <w:p w14:paraId="7EE7C476" w14:textId="32E3218A" w:rsidR="00120839" w:rsidRDefault="00120839" w:rsidP="00120839">
      <w:pPr>
        <w:ind w:right="112"/>
        <w:rPr>
          <w:u w:val="single"/>
        </w:rPr>
      </w:pPr>
      <w:r>
        <w:t>Специальность</w:t>
      </w:r>
      <w:r>
        <w:rPr>
          <w:u w:val="single"/>
        </w:rPr>
        <w:tab/>
        <w:t>1–40 01 01 Программное обеспечение информационных технологий</w:t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</w:r>
      <w:r>
        <w:rPr>
          <w:u w:val="single"/>
        </w:rPr>
        <w:tab/>
        <w:t xml:space="preserve">          </w:t>
      </w:r>
      <w:r>
        <w:rPr>
          <w:u w:val="single"/>
        </w:rPr>
        <w:tab/>
      </w:r>
    </w:p>
    <w:p w14:paraId="1C68E791" w14:textId="77777777" w:rsidR="00120839" w:rsidRDefault="00120839" w:rsidP="00120839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7F887386" w14:textId="77777777" w:rsidR="00120839" w:rsidRDefault="00120839" w:rsidP="00120839">
      <w:pPr>
        <w:ind w:right="-30"/>
        <w:rPr>
          <w:rFonts w:eastAsia="Times New Roman" w:cs="Times New Roman"/>
          <w:szCs w:val="28"/>
          <w:u w:val="single"/>
          <w:lang w:eastAsia="ru-RU"/>
        </w:rPr>
      </w:pPr>
    </w:p>
    <w:p w14:paraId="30C4D152" w14:textId="77777777" w:rsidR="00120839" w:rsidRDefault="00120839" w:rsidP="00120839">
      <w:pPr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ПОЯСНИТЕЛЬНАЯ ЗАПИСКА</w:t>
      </w:r>
    </w:p>
    <w:p w14:paraId="3196787A" w14:textId="6E511DE4" w:rsidR="00120839" w:rsidRPr="00120839" w:rsidRDefault="00120839" w:rsidP="00120839">
      <w:pPr>
        <w:ind w:right="-30"/>
        <w:jc w:val="center"/>
        <w:rPr>
          <w:rFonts w:eastAsia="Times New Roman" w:cs="Times New Roman"/>
          <w:b/>
          <w:sz w:val="32"/>
          <w:szCs w:val="32"/>
          <w:lang w:eastAsia="ru-RU"/>
        </w:rPr>
      </w:pPr>
      <w:r>
        <w:rPr>
          <w:rFonts w:eastAsia="Times New Roman" w:cs="Times New Roman"/>
          <w:b/>
          <w:sz w:val="32"/>
          <w:szCs w:val="32"/>
          <w:lang w:eastAsia="ru-RU"/>
        </w:rPr>
        <w:t>К КУРСОВО</w:t>
      </w:r>
      <w:ins w:id="6" w:author="Marta" w:date="2024-12-17T23:19:00Z">
        <w:r w:rsidR="003277BE">
          <w:rPr>
            <w:rFonts w:eastAsia="Times New Roman" w:cs="Times New Roman"/>
            <w:b/>
            <w:sz w:val="32"/>
            <w:szCs w:val="32"/>
            <w:lang w:eastAsia="ru-RU"/>
          </w:rPr>
          <w:t xml:space="preserve">МУ ПРОЕКТУ </w:t>
        </w:r>
      </w:ins>
      <w:del w:id="7" w:author="Marta" w:date="2024-12-17T23:19:00Z">
        <w:r w:rsidDel="003277BE">
          <w:rPr>
            <w:rFonts w:eastAsia="Times New Roman" w:cs="Times New Roman"/>
            <w:b/>
            <w:sz w:val="32"/>
            <w:szCs w:val="32"/>
            <w:lang w:eastAsia="ru-RU"/>
          </w:rPr>
          <w:delText xml:space="preserve">Й РАБОТЕ </w:delText>
        </w:r>
      </w:del>
      <w:r>
        <w:rPr>
          <w:rFonts w:eastAsia="Times New Roman" w:cs="Times New Roman"/>
          <w:b/>
          <w:sz w:val="32"/>
          <w:szCs w:val="32"/>
          <w:lang w:eastAsia="ru-RU"/>
        </w:rPr>
        <w:t>НА ТЕМУ:</w:t>
      </w:r>
    </w:p>
    <w:p w14:paraId="22C5C196" w14:textId="2B541777" w:rsidR="00120839" w:rsidRPr="00120839" w:rsidRDefault="00120839" w:rsidP="00120839">
      <w:pPr>
        <w:ind w:right="-30"/>
        <w:jc w:val="center"/>
        <w:rPr>
          <w:rFonts w:eastAsia="Times New Roman" w:cs="Times New Roman"/>
          <w:sz w:val="32"/>
          <w:szCs w:val="32"/>
          <w:lang w:eastAsia="ru-RU"/>
        </w:rPr>
      </w:pPr>
      <w:r>
        <w:rPr>
          <w:rFonts w:eastAsia="Times New Roman" w:cs="Times New Roman"/>
          <w:sz w:val="32"/>
          <w:szCs w:val="32"/>
          <w:lang w:eastAsia="ru-RU"/>
        </w:rPr>
        <w:t>«</w:t>
      </w:r>
      <w:ins w:id="8" w:author="Marta" w:date="2024-12-17T23:19:00Z">
        <w:r w:rsidR="004567E2" w:rsidRPr="005A655E">
          <w:rPr>
            <w:bCs/>
            <w:szCs w:val="28"/>
            <w:u w:val="single"/>
          </w:rPr>
          <w:t xml:space="preserve">Реализация базы данных </w:t>
        </w:r>
        <w:r w:rsidR="004567E2">
          <w:rPr>
            <w:bCs/>
            <w:szCs w:val="28"/>
            <w:u w:val="single"/>
          </w:rPr>
          <w:t xml:space="preserve">магазина украшений </w:t>
        </w:r>
        <w:r w:rsidR="004567E2" w:rsidRPr="005A655E">
          <w:rPr>
            <w:bCs/>
            <w:szCs w:val="28"/>
            <w:u w:val="single"/>
          </w:rPr>
          <w:t>с применением технологии</w:t>
        </w:r>
        <w:r w:rsidR="004567E2">
          <w:rPr>
            <w:bCs/>
            <w:szCs w:val="28"/>
            <w:u w:val="single"/>
          </w:rPr>
          <w:t xml:space="preserve"> </w:t>
        </w:r>
        <w:r w:rsidR="004567E2" w:rsidRPr="002F6C6D">
          <w:rPr>
            <w:szCs w:val="28"/>
            <w:u w:val="single"/>
          </w:rPr>
          <w:t>разработки системы мониторинга за состоянием базы данных</w:t>
        </w:r>
        <w:r w:rsidR="004567E2" w:rsidDel="004567E2">
          <w:rPr>
            <w:rFonts w:eastAsia="Times New Roman" w:cs="Times New Roman"/>
            <w:sz w:val="32"/>
            <w:szCs w:val="32"/>
            <w:lang w:eastAsia="ru-RU"/>
          </w:rPr>
          <w:t xml:space="preserve"> </w:t>
        </w:r>
      </w:ins>
      <w:del w:id="9" w:author="Marta" w:date="2024-12-17T23:19:00Z">
        <w:r w:rsidDel="004567E2">
          <w:rPr>
            <w:rFonts w:eastAsia="Times New Roman" w:cs="Times New Roman"/>
            <w:sz w:val="32"/>
            <w:szCs w:val="32"/>
            <w:lang w:eastAsia="ru-RU"/>
          </w:rPr>
          <w:delText>_______________________________________________</w:delText>
        </w:r>
      </w:del>
      <w:r>
        <w:rPr>
          <w:rFonts w:eastAsia="Times New Roman" w:cs="Times New Roman"/>
          <w:sz w:val="32"/>
          <w:szCs w:val="32"/>
          <w:lang w:eastAsia="ru-RU"/>
        </w:rPr>
        <w:t>»</w:t>
      </w:r>
    </w:p>
    <w:p w14:paraId="17A0522A" w14:textId="77777777" w:rsidR="00120839" w:rsidRDefault="00120839" w:rsidP="00120839">
      <w:pPr>
        <w:ind w:right="-30"/>
        <w:jc w:val="center"/>
        <w:rPr>
          <w:rFonts w:eastAsia="Times New Roman" w:cs="Times New Roman"/>
          <w:szCs w:val="28"/>
          <w:u w:val="single"/>
          <w:lang w:eastAsia="ru-RU"/>
        </w:rPr>
      </w:pPr>
    </w:p>
    <w:p w14:paraId="7C7CD159" w14:textId="04F9B5E6" w:rsidR="00120839" w:rsidRDefault="00120839" w:rsidP="00120839">
      <w:pPr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Выполнил студент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</w:t>
      </w:r>
      <w:proofErr w:type="spellStart"/>
      <w:r w:rsidR="001C704F">
        <w:rPr>
          <w:rFonts w:eastAsia="Times New Roman" w:cs="Times New Roman"/>
          <w:szCs w:val="28"/>
          <w:u w:val="single"/>
          <w:lang w:eastAsia="ru-RU"/>
        </w:rPr>
        <w:t>Дзивнель</w:t>
      </w:r>
      <w:proofErr w:type="spellEnd"/>
      <w:r w:rsidR="001C704F">
        <w:rPr>
          <w:rFonts w:eastAsia="Times New Roman" w:cs="Times New Roman"/>
          <w:szCs w:val="28"/>
          <w:u w:val="single"/>
          <w:lang w:eastAsia="ru-RU"/>
        </w:rPr>
        <w:t xml:space="preserve"> Марта Андреевна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2DE685FC" w14:textId="3E76600C" w:rsidR="00120839" w:rsidRPr="00120839" w:rsidRDefault="00120839" w:rsidP="00120839">
      <w:pPr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(Ф.И.О.)</w:t>
      </w:r>
    </w:p>
    <w:p w14:paraId="7FAEEE75" w14:textId="77777777" w:rsidR="00120839" w:rsidRDefault="00120839" w:rsidP="00120839">
      <w:pPr>
        <w:ind w:right="-30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Руководитель работы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 xml:space="preserve">           асс. </w:t>
      </w:r>
      <w:proofErr w:type="spellStart"/>
      <w:r>
        <w:rPr>
          <w:rFonts w:eastAsia="Times New Roman" w:cs="Times New Roman"/>
          <w:szCs w:val="28"/>
          <w:u w:val="single"/>
          <w:lang w:eastAsia="ru-RU"/>
        </w:rPr>
        <w:t>Харланович</w:t>
      </w:r>
      <w:proofErr w:type="spellEnd"/>
      <w:r>
        <w:rPr>
          <w:rFonts w:eastAsia="Times New Roman" w:cs="Times New Roman"/>
          <w:szCs w:val="28"/>
          <w:u w:val="single"/>
          <w:lang w:eastAsia="ru-RU"/>
        </w:rPr>
        <w:t xml:space="preserve"> А. В.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5503991" w14:textId="5E4F7E1B" w:rsidR="00120839" w:rsidRPr="00120839" w:rsidRDefault="00120839" w:rsidP="00120839">
      <w:pPr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21BD6BAF" w14:textId="77777777" w:rsidR="00120839" w:rsidRDefault="00120839" w:rsidP="00120839">
      <w:pPr>
        <w:ind w:right="-30"/>
        <w:rPr>
          <w:rFonts w:eastAsia="Times New Roman" w:cs="Times New Roman"/>
          <w:szCs w:val="28"/>
          <w:u w:val="single"/>
          <w:lang w:eastAsia="ru-RU"/>
        </w:rPr>
      </w:pPr>
      <w:proofErr w:type="spellStart"/>
      <w:r>
        <w:rPr>
          <w:rFonts w:eastAsia="Times New Roman" w:cs="Times New Roman"/>
          <w:szCs w:val="28"/>
          <w:lang w:eastAsia="ru-RU"/>
        </w:rPr>
        <w:t>И.о</w:t>
      </w:r>
      <w:proofErr w:type="spellEnd"/>
      <w:r>
        <w:rPr>
          <w:rFonts w:eastAsia="Times New Roman" w:cs="Times New Roman"/>
          <w:szCs w:val="28"/>
          <w:lang w:eastAsia="ru-RU"/>
        </w:rPr>
        <w:t xml:space="preserve">. зав. кафедрой </w:t>
      </w:r>
      <w:r>
        <w:rPr>
          <w:rFonts w:eastAsia="Times New Roman" w:cs="Times New Roman"/>
          <w:szCs w:val="28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  <w:t>доцент Блинова Е.А.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78C31FBE" w14:textId="2AA5B22B" w:rsidR="00120839" w:rsidRPr="00120839" w:rsidRDefault="00120839" w:rsidP="00120839">
      <w:pPr>
        <w:ind w:right="-30"/>
        <w:rPr>
          <w:rFonts w:eastAsia="Times New Roman" w:cs="Times New Roman"/>
          <w:sz w:val="20"/>
          <w:szCs w:val="20"/>
          <w:lang w:eastAsia="ru-RU"/>
        </w:rPr>
      </w:pP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</w:r>
      <w:r>
        <w:rPr>
          <w:rFonts w:eastAsia="Times New Roman" w:cs="Times New Roman"/>
          <w:sz w:val="20"/>
          <w:szCs w:val="20"/>
          <w:lang w:eastAsia="ru-RU"/>
        </w:rPr>
        <w:tab/>
        <w:t>(учен. степень, звание, должность, Ф.И.О., подпись)</w:t>
      </w:r>
    </w:p>
    <w:p w14:paraId="70A5ACA3" w14:textId="77777777" w:rsidR="00120839" w:rsidRDefault="00120839" w:rsidP="00120839">
      <w:pPr>
        <w:ind w:right="-30"/>
        <w:rPr>
          <w:rFonts w:eastAsia="Times New Roman" w:cs="Times New Roman"/>
          <w:szCs w:val="28"/>
          <w:lang w:eastAsia="ru-RU"/>
        </w:rPr>
      </w:pPr>
    </w:p>
    <w:p w14:paraId="1EDCE9B8" w14:textId="214A5B4A" w:rsidR="00120839" w:rsidRDefault="00120839" w:rsidP="00120839">
      <w:pPr>
        <w:ind w:right="-30"/>
        <w:rPr>
          <w:rFonts w:eastAsia="Times New Roman" w:cs="Times New Roman"/>
          <w:szCs w:val="28"/>
          <w:lang w:eastAsia="ru-RU"/>
        </w:rPr>
      </w:pPr>
    </w:p>
    <w:p w14:paraId="3C9CE9FE" w14:textId="6AC99362" w:rsidR="00120839" w:rsidRDefault="00120839" w:rsidP="00120839">
      <w:pPr>
        <w:ind w:right="-30"/>
        <w:rPr>
          <w:rFonts w:eastAsia="Times New Roman" w:cs="Times New Roman"/>
          <w:szCs w:val="28"/>
          <w:lang w:eastAsia="ru-RU"/>
        </w:rPr>
      </w:pPr>
    </w:p>
    <w:p w14:paraId="70D36A98" w14:textId="77777777" w:rsidR="00120839" w:rsidRDefault="00120839" w:rsidP="00120839">
      <w:pPr>
        <w:ind w:right="-30"/>
        <w:rPr>
          <w:rFonts w:eastAsia="Times New Roman" w:cs="Times New Roman"/>
          <w:szCs w:val="28"/>
          <w:lang w:eastAsia="ru-RU"/>
        </w:rPr>
      </w:pPr>
    </w:p>
    <w:p w14:paraId="1BFEFF1A" w14:textId="77777777" w:rsidR="00120839" w:rsidRDefault="00120839" w:rsidP="00120839">
      <w:pPr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6643377C" w14:textId="07AADFAD" w:rsidR="00120839" w:rsidRDefault="00120839" w:rsidP="00120839">
      <w:pPr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  <w:r>
        <w:rPr>
          <w:rFonts w:eastAsia="Times New Roman" w:cs="Times New Roman"/>
          <w:szCs w:val="28"/>
          <w:lang w:eastAsia="ru-RU"/>
        </w:rPr>
        <w:t xml:space="preserve">Курсовая работа защищена с оценкой </w:t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  <w:r>
        <w:rPr>
          <w:rFonts w:eastAsia="Times New Roman" w:cs="Times New Roman"/>
          <w:szCs w:val="28"/>
          <w:u w:val="single"/>
          <w:lang w:eastAsia="ru-RU"/>
        </w:rPr>
        <w:tab/>
      </w:r>
    </w:p>
    <w:p w14:paraId="4408D118" w14:textId="77777777" w:rsidR="00120839" w:rsidRPr="00120839" w:rsidRDefault="00120839" w:rsidP="00120839">
      <w:pPr>
        <w:ind w:right="-30"/>
        <w:jc w:val="left"/>
        <w:rPr>
          <w:rFonts w:eastAsia="Times New Roman" w:cs="Times New Roman"/>
          <w:szCs w:val="28"/>
          <w:u w:val="single"/>
          <w:lang w:eastAsia="ru-RU"/>
        </w:rPr>
      </w:pPr>
    </w:p>
    <w:p w14:paraId="3BB47ABF" w14:textId="77777777" w:rsidR="00120839" w:rsidRDefault="00120839" w:rsidP="00120839">
      <w:pPr>
        <w:ind w:right="-30"/>
        <w:rPr>
          <w:rFonts w:eastAsia="Times New Roman" w:cs="Times New Roman"/>
          <w:szCs w:val="28"/>
          <w:lang w:eastAsia="ru-RU"/>
        </w:rPr>
      </w:pPr>
    </w:p>
    <w:p w14:paraId="321170B4" w14:textId="6A2CAEE8" w:rsidR="006E2D94" w:rsidRDefault="00120839" w:rsidP="004C487F">
      <w:pPr>
        <w:ind w:right="-30"/>
        <w:jc w:val="center"/>
        <w:rPr>
          <w:ins w:id="10" w:author="Marta" w:date="2024-12-17T21:15:00Z"/>
          <w:rFonts w:eastAsia="Times New Roman" w:cs="Times New Roman"/>
          <w:szCs w:val="28"/>
          <w:lang w:eastAsia="ru-RU"/>
        </w:rPr>
      </w:pPr>
      <w:r>
        <w:rPr>
          <w:rFonts w:eastAsia="Times New Roman" w:cs="Times New Roman"/>
          <w:szCs w:val="28"/>
          <w:lang w:eastAsia="ru-RU"/>
        </w:rPr>
        <w:t>Минск 20</w:t>
      </w:r>
      <w:bookmarkEnd w:id="4"/>
      <w:r>
        <w:rPr>
          <w:rFonts w:eastAsia="Times New Roman" w:cs="Times New Roman"/>
          <w:szCs w:val="28"/>
          <w:lang w:eastAsia="ru-RU"/>
        </w:rPr>
        <w:t>24</w:t>
      </w:r>
    </w:p>
    <w:p w14:paraId="472E3BE3" w14:textId="77777777" w:rsidR="00210651" w:rsidRDefault="00210651">
      <w:pPr>
        <w:spacing w:after="160"/>
        <w:jc w:val="left"/>
        <w:rPr>
          <w:rFonts w:eastAsia="Times New Roman" w:cs="Times New Roman"/>
          <w:szCs w:val="28"/>
          <w:lang w:eastAsia="ru-RU"/>
        </w:rPr>
        <w:sectPr w:rsidR="00210651" w:rsidSect="004567E2">
          <w:headerReference w:type="default" r:id="rId8"/>
          <w:pgSz w:w="11906" w:h="16838"/>
          <w:pgMar w:top="1134" w:right="567" w:bottom="851" w:left="1247" w:header="709" w:footer="709" w:gutter="0"/>
          <w:cols w:space="708"/>
          <w:titlePg/>
          <w:docGrid w:linePitch="381"/>
        </w:sectPr>
      </w:pPr>
    </w:p>
    <w:sdt>
      <w:sdtPr>
        <w:id w:val="-1792586856"/>
        <w:docPartObj>
          <w:docPartGallery w:val="Table of Contents"/>
          <w:docPartUnique/>
        </w:docPartObj>
      </w:sdtPr>
      <w:sdtEndPr>
        <w:rPr>
          <w:bCs/>
        </w:rPr>
      </w:sdtEndPr>
      <w:sdtContent>
        <w:p w14:paraId="18C14FE8" w14:textId="20E0BD4B" w:rsidR="001C704F" w:rsidRPr="007F57B9" w:rsidRDefault="001C704F">
          <w:pPr>
            <w:pPrChange w:id="15" w:author="Marta" w:date="2024-12-17T21:15:00Z">
              <w:pPr>
                <w:pStyle w:val="a3"/>
              </w:pPr>
            </w:pPrChange>
          </w:pPr>
          <w:r w:rsidRPr="006E2D94">
            <w:rPr>
              <w:b/>
              <w:rPrChange w:id="16" w:author="Marta" w:date="2024-12-17T21:15:00Z">
                <w:rPr/>
              </w:rPrChange>
            </w:rPr>
            <w:t>Содержание</w:t>
          </w:r>
        </w:p>
        <w:p w14:paraId="1A2E25B3" w14:textId="4591905F" w:rsidR="004567E2" w:rsidRDefault="001C704F">
          <w:pPr>
            <w:pStyle w:val="21"/>
            <w:spacing w:after="0"/>
            <w:rPr>
              <w:ins w:id="17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8" w:author="Marta" w:date="2024-12-17T23:16:00Z">
              <w:pPr>
                <w:pStyle w:val="21"/>
              </w:pPr>
            </w:pPrChange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ins w:id="19" w:author="Marta" w:date="2024-12-17T23:16:00Z">
            <w:r w:rsidR="004567E2" w:rsidRPr="007F548C">
              <w:rPr>
                <w:rStyle w:val="ab"/>
                <w:noProof/>
              </w:rPr>
              <w:fldChar w:fldCharType="begin"/>
            </w:r>
            <w:r w:rsidR="004567E2" w:rsidRPr="007F548C">
              <w:rPr>
                <w:rStyle w:val="ab"/>
                <w:noProof/>
              </w:rPr>
              <w:instrText xml:space="preserve"> </w:instrText>
            </w:r>
            <w:r w:rsidR="004567E2">
              <w:rPr>
                <w:noProof/>
              </w:rPr>
              <w:instrText>HYPERLINK \l "_Toc185369787"</w:instrText>
            </w:r>
            <w:r w:rsidR="004567E2" w:rsidRPr="007F548C">
              <w:rPr>
                <w:rStyle w:val="ab"/>
                <w:noProof/>
              </w:rPr>
              <w:instrText xml:space="preserve"> </w:instrText>
            </w:r>
            <w:r w:rsidR="004567E2" w:rsidRPr="007F548C">
              <w:rPr>
                <w:rStyle w:val="ab"/>
                <w:noProof/>
              </w:rPr>
              <w:fldChar w:fldCharType="separate"/>
            </w:r>
            <w:r w:rsidR="004567E2" w:rsidRPr="007F548C">
              <w:rPr>
                <w:rStyle w:val="ab"/>
                <w:noProof/>
              </w:rPr>
              <w:t>Введение</w:t>
            </w:r>
            <w:r w:rsidR="004567E2">
              <w:rPr>
                <w:noProof/>
                <w:webHidden/>
              </w:rPr>
              <w:tab/>
            </w:r>
            <w:r w:rsidR="004567E2">
              <w:rPr>
                <w:noProof/>
                <w:webHidden/>
              </w:rPr>
              <w:fldChar w:fldCharType="begin"/>
            </w:r>
            <w:r w:rsidR="004567E2">
              <w:rPr>
                <w:noProof/>
                <w:webHidden/>
              </w:rPr>
              <w:instrText xml:space="preserve"> PAGEREF _Toc185369787 \h </w:instrText>
            </w:r>
          </w:ins>
          <w:r w:rsidR="004567E2">
            <w:rPr>
              <w:noProof/>
              <w:webHidden/>
            </w:rPr>
          </w:r>
          <w:r w:rsidR="004567E2"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</w:t>
          </w:r>
          <w:ins w:id="20" w:author="Marta" w:date="2024-12-17T23:16:00Z">
            <w:r w:rsidR="004567E2">
              <w:rPr>
                <w:noProof/>
                <w:webHidden/>
              </w:rPr>
              <w:fldChar w:fldCharType="end"/>
            </w:r>
            <w:r w:rsidR="004567E2" w:rsidRPr="007F548C">
              <w:rPr>
                <w:rStyle w:val="ab"/>
                <w:noProof/>
              </w:rPr>
              <w:fldChar w:fldCharType="end"/>
            </w:r>
          </w:ins>
        </w:p>
        <w:p w14:paraId="7768FC72" w14:textId="6A21645C" w:rsidR="004567E2" w:rsidRDefault="004567E2">
          <w:pPr>
            <w:pStyle w:val="12"/>
            <w:tabs>
              <w:tab w:val="left" w:pos="660"/>
            </w:tabs>
            <w:rPr>
              <w:ins w:id="2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22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"_Toc185369788"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1.Постановка задачи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_Toc185369788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4</w:t>
          </w:r>
          <w:ins w:id="23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1A99901" w14:textId="0514B10D" w:rsidR="004567E2" w:rsidRDefault="004567E2">
          <w:pPr>
            <w:pStyle w:val="21"/>
            <w:spacing w:after="0"/>
            <w:rPr>
              <w:ins w:id="24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5" w:author="Marta" w:date="2024-12-17T23:16:00Z">
              <w:pPr>
                <w:pStyle w:val="21"/>
              </w:pPr>
            </w:pPrChange>
          </w:pPr>
          <w:ins w:id="26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"_Toc185369789"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1.1. Основные задачи и цели проекта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_Toc185369789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4</w:t>
          </w:r>
          <w:ins w:id="27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25F6AF2" w14:textId="6E3BE59A" w:rsidR="004567E2" w:rsidRDefault="004567E2">
          <w:pPr>
            <w:pStyle w:val="21"/>
            <w:spacing w:after="0"/>
            <w:rPr>
              <w:ins w:id="28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9" w:author="Marta" w:date="2024-12-17T23:16:00Z">
              <w:pPr>
                <w:pStyle w:val="21"/>
              </w:pPr>
            </w:pPrChange>
          </w:pPr>
          <w:ins w:id="30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"_Toc185369790"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1.2. Обзор аналогов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5</w:t>
          </w:r>
          <w:ins w:id="31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1968681" w14:textId="7212766A" w:rsidR="004567E2" w:rsidRDefault="004567E2" w:rsidP="007F57B9">
          <w:pPr>
            <w:pStyle w:val="3"/>
            <w:spacing w:after="0"/>
            <w:rPr>
              <w:ins w:id="32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3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"_Toc185369792"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1.2.1. Аналог «Pandora»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5</w:t>
          </w:r>
          <w:ins w:id="3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56B2CC5E" w14:textId="77819273" w:rsidR="004567E2" w:rsidRDefault="004567E2" w:rsidP="007F57B9">
          <w:pPr>
            <w:pStyle w:val="3"/>
            <w:spacing w:after="0"/>
            <w:rPr>
              <w:ins w:id="35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36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"_Toc185369793"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1.2.2. Аналог «Cartier»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6</w:t>
          </w:r>
          <w:ins w:id="37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24571342" w14:textId="59DAC985" w:rsidR="004567E2" w:rsidRDefault="004567E2" w:rsidP="007F57B9">
          <w:pPr>
            <w:pStyle w:val="3"/>
            <w:spacing w:after="0"/>
            <w:rPr>
              <w:ins w:id="38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3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"_Toc185369794"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1.2.3. Аналог «</w:t>
            </w:r>
            <w:r w:rsidRPr="007F548C">
              <w:rPr>
                <w:rStyle w:val="ab"/>
                <w:noProof/>
                <w:lang w:val="en-US"/>
              </w:rPr>
              <w:t>Ziko</w:t>
            </w:r>
            <w:r w:rsidRPr="007F548C">
              <w:rPr>
                <w:rStyle w:val="ab"/>
                <w:noProof/>
              </w:rPr>
              <w:t>»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7</w:t>
          </w:r>
          <w:ins w:id="40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B8A8E0A" w14:textId="5CE3F432" w:rsidR="004567E2" w:rsidRDefault="004567E2">
          <w:pPr>
            <w:pStyle w:val="21"/>
            <w:spacing w:after="0"/>
            <w:rPr>
              <w:ins w:id="4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42" w:author="Marta" w:date="2024-12-17T23:16:00Z">
              <w:pPr>
                <w:pStyle w:val="21"/>
              </w:pPr>
            </w:pPrChange>
          </w:pPr>
          <w:ins w:id="4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"_Toc185369795"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1.3. Описание 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9</w:t>
          </w:r>
          <w:ins w:id="4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4D77DEEA" w14:textId="3D4EDC26" w:rsidR="004567E2" w:rsidRDefault="004567E2">
          <w:pPr>
            <w:pStyle w:val="21"/>
            <w:spacing w:after="0"/>
            <w:rPr>
              <w:ins w:id="45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46" w:author="Marta" w:date="2024-12-17T23:16:00Z">
              <w:pPr>
                <w:pStyle w:val="21"/>
              </w:pPr>
            </w:pPrChange>
          </w:pPr>
          <w:ins w:id="47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"_Toc185369796"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1.4. Описание нефункциональных требований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10</w:t>
          </w:r>
          <w:ins w:id="48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AAF8337" w14:textId="2D9C0BFD" w:rsidR="004567E2" w:rsidRDefault="004567E2">
          <w:pPr>
            <w:pStyle w:val="21"/>
            <w:spacing w:after="0"/>
            <w:rPr>
              <w:ins w:id="49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50" w:author="Marta" w:date="2024-12-17T23:16:00Z">
              <w:pPr>
                <w:pStyle w:val="21"/>
              </w:pPr>
            </w:pPrChange>
          </w:pPr>
          <w:ins w:id="51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"_Toc185369797"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1.5. Вывод</w:t>
            </w:r>
            <w:r w:rsidRPr="007F548C">
              <w:rPr>
                <w:rStyle w:val="ab"/>
                <w:noProof/>
                <w:lang w:val="en-US"/>
              </w:rPr>
              <w:t xml:space="preserve"> </w:t>
            </w:r>
            <w:r w:rsidRPr="007F548C">
              <w:rPr>
                <w:rStyle w:val="ab"/>
                <w:noProof/>
              </w:rPr>
              <w:t>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10</w:t>
          </w:r>
          <w:ins w:id="52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A497E0B" w14:textId="3E60EF39" w:rsidR="004567E2" w:rsidRDefault="004567E2">
          <w:pPr>
            <w:pStyle w:val="12"/>
            <w:tabs>
              <w:tab w:val="left" w:pos="660"/>
            </w:tabs>
            <w:rPr>
              <w:ins w:id="53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54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"_Toc185369798"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2.Проектирование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11</w:t>
          </w:r>
          <w:ins w:id="55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40753427" w14:textId="7B3C5CCB" w:rsidR="004567E2" w:rsidRDefault="004567E2">
          <w:pPr>
            <w:pStyle w:val="21"/>
            <w:spacing w:after="0"/>
            <w:rPr>
              <w:ins w:id="56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57" w:author="Marta" w:date="2024-12-17T23:16:00Z">
              <w:pPr>
                <w:pStyle w:val="21"/>
              </w:pPr>
            </w:pPrChange>
          </w:pPr>
          <w:ins w:id="58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"_Toc185369799"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2.1. Определение вариантов использования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_Toc185369799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11</w:t>
          </w:r>
          <w:ins w:id="59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6B5E92EF" w14:textId="6293B22A" w:rsidR="004567E2" w:rsidRDefault="004567E2">
          <w:pPr>
            <w:pStyle w:val="21"/>
            <w:spacing w:after="0"/>
            <w:rPr>
              <w:ins w:id="60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61" w:author="Marta" w:date="2024-12-17T23:16:00Z">
              <w:pPr>
                <w:pStyle w:val="21"/>
              </w:pPr>
            </w:pPrChange>
          </w:pPr>
          <w:ins w:id="62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"_Toc185369800"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>2.2.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_Toc185369800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11</w:t>
          </w:r>
          <w:ins w:id="63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440ED901" w14:textId="06F7E2DA" w:rsidR="004567E2" w:rsidRDefault="004567E2">
          <w:pPr>
            <w:pStyle w:val="21"/>
            <w:spacing w:after="0"/>
            <w:rPr>
              <w:ins w:id="64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65" w:author="Marta" w:date="2024-12-17T23:17:00Z">
              <w:pPr>
                <w:pStyle w:val="12"/>
              </w:pPr>
            </w:pPrChange>
          </w:pPr>
          <w:ins w:id="66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"_Toc185369801"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>2.3.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_Toc185369801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12</w:t>
          </w:r>
          <w:ins w:id="67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8A7C133" w14:textId="506C0082" w:rsidR="004567E2" w:rsidRDefault="004567E2">
          <w:pPr>
            <w:pStyle w:val="12"/>
            <w:rPr>
              <w:ins w:id="68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6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"_Toc185369803"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3</w:t>
            </w:r>
          </w:ins>
          <w:ins w:id="70" w:author="Marta" w:date="2024-12-17T23:17:00Z">
            <w:r>
              <w:rPr>
                <w:rStyle w:val="ab"/>
                <w:noProof/>
              </w:rPr>
              <w:t xml:space="preserve">. </w:t>
            </w:r>
            <w:r w:rsidRPr="004567E2">
              <w:rPr>
                <w:rStyle w:val="ab"/>
                <w:noProof/>
              </w:rPr>
              <w:t>Разработка объектов базы данных</w:t>
            </w:r>
          </w:ins>
          <w:ins w:id="71" w:author="Marta" w:date="2024-12-17T23:16:00Z">
            <w:r w:rsidRPr="007F548C">
              <w:rPr>
                <w:rStyle w:val="ab"/>
                <w:noProof/>
              </w:rPr>
              <w:t>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_Toc185369803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13</w:t>
          </w:r>
          <w:ins w:id="72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26AB8018" w14:textId="232CBF5E" w:rsidR="004567E2" w:rsidRDefault="004567E2">
          <w:pPr>
            <w:pStyle w:val="21"/>
            <w:spacing w:after="0"/>
            <w:rPr>
              <w:ins w:id="73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74" w:author="Marta" w:date="2024-12-17T23:16:00Z">
              <w:pPr>
                <w:pStyle w:val="21"/>
              </w:pPr>
            </w:pPrChange>
          </w:pPr>
          <w:ins w:id="75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"_Toc185369812"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>3.1. Таблицы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13</w:t>
          </w:r>
          <w:ins w:id="76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C5DE5E6" w14:textId="1841EC20" w:rsidR="004567E2" w:rsidRDefault="004567E2">
          <w:pPr>
            <w:pStyle w:val="21"/>
            <w:spacing w:after="0"/>
            <w:rPr>
              <w:ins w:id="77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78" w:author="Marta" w:date="2024-12-17T23:16:00Z">
              <w:pPr>
                <w:pStyle w:val="21"/>
              </w:pPr>
            </w:pPrChange>
          </w:pPr>
          <w:ins w:id="7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"_Toc185369813"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3.2. Роли и пользователи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14</w:t>
          </w:r>
          <w:ins w:id="80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59495F7A" w14:textId="5444261E" w:rsidR="004567E2" w:rsidRDefault="004567E2">
          <w:pPr>
            <w:pStyle w:val="21"/>
            <w:spacing w:after="0"/>
            <w:rPr>
              <w:ins w:id="8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82" w:author="Marta" w:date="2024-12-17T23:16:00Z">
              <w:pPr>
                <w:pStyle w:val="21"/>
              </w:pPr>
            </w:pPrChange>
          </w:pPr>
          <w:ins w:id="8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"_Toc185369814"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3.3. Процедуры и функции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15</w:t>
          </w:r>
          <w:ins w:id="8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6EE0AAA0" w14:textId="5704B31B" w:rsidR="004567E2" w:rsidRDefault="004567E2">
          <w:pPr>
            <w:pStyle w:val="21"/>
            <w:spacing w:after="0"/>
            <w:rPr>
              <w:ins w:id="85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86" w:author="Marta" w:date="2024-12-17T23:16:00Z">
              <w:pPr>
                <w:pStyle w:val="21"/>
              </w:pPr>
            </w:pPrChange>
          </w:pPr>
          <w:ins w:id="87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"_Toc185369815"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3.4. Триггеры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17</w:t>
          </w:r>
          <w:ins w:id="88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BFEBE20" w14:textId="4DC1C413" w:rsidR="004567E2" w:rsidRDefault="004567E2">
          <w:pPr>
            <w:pStyle w:val="21"/>
            <w:spacing w:after="0"/>
            <w:rPr>
              <w:ins w:id="89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90" w:author="Marta" w:date="2024-12-17T23:16:00Z">
              <w:pPr>
                <w:pStyle w:val="21"/>
              </w:pPr>
            </w:pPrChange>
          </w:pPr>
          <w:ins w:id="91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"_Toc185369817"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3.5.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17</w:t>
          </w:r>
          <w:ins w:id="92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6D0B129" w14:textId="1C2E0C8B" w:rsidR="004567E2" w:rsidRDefault="004567E2">
          <w:pPr>
            <w:pStyle w:val="12"/>
            <w:tabs>
              <w:tab w:val="left" w:pos="660"/>
            </w:tabs>
            <w:rPr>
              <w:ins w:id="93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94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"_Toc185369818"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4.Описание процедур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18</w:t>
          </w:r>
          <w:ins w:id="95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7F293C12" w14:textId="02CCA060" w:rsidR="004567E2" w:rsidRDefault="004567E2">
          <w:pPr>
            <w:pStyle w:val="21"/>
            <w:spacing w:after="0"/>
            <w:rPr>
              <w:ins w:id="96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97" w:author="Marta" w:date="2024-12-17T23:16:00Z">
              <w:pPr>
                <w:pStyle w:val="21"/>
              </w:pPr>
            </w:pPrChange>
          </w:pPr>
          <w:ins w:id="98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"_Toc185369819"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>4.1. Процедуры импорта и экспорта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_Toc185369819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18</w:t>
          </w:r>
          <w:ins w:id="99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6BF277FF" w14:textId="1E04AC1D" w:rsidR="004567E2" w:rsidRDefault="004567E2">
          <w:pPr>
            <w:pStyle w:val="21"/>
            <w:spacing w:after="0"/>
            <w:rPr>
              <w:ins w:id="100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01" w:author="Marta" w:date="2024-12-17T23:16:00Z">
              <w:pPr>
                <w:pStyle w:val="21"/>
              </w:pPr>
            </w:pPrChange>
          </w:pPr>
          <w:ins w:id="102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"_Toc185369820"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>4.2.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20</w:t>
          </w:r>
          <w:ins w:id="103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4FF25C69" w14:textId="52D593EE" w:rsidR="004567E2" w:rsidRDefault="004567E2">
          <w:pPr>
            <w:pStyle w:val="12"/>
            <w:tabs>
              <w:tab w:val="left" w:pos="660"/>
            </w:tabs>
            <w:rPr>
              <w:ins w:id="104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105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"_Toc185369821"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5.Тестирование производительности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21</w:t>
          </w:r>
          <w:ins w:id="106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FCFFBD7" w14:textId="159E6298" w:rsidR="004567E2" w:rsidRDefault="004567E2">
          <w:pPr>
            <w:pStyle w:val="21"/>
            <w:spacing w:after="0"/>
            <w:rPr>
              <w:ins w:id="107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08" w:author="Marta" w:date="2024-12-17T23:16:00Z">
              <w:pPr>
                <w:pStyle w:val="21"/>
              </w:pPr>
            </w:pPrChange>
          </w:pPr>
          <w:ins w:id="10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"_Toc185369822"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  <w:lang w:eastAsia="zh-CN"/>
              </w:rPr>
              <w:t xml:space="preserve">5.1. Тестирование производительности на таблице </w:t>
            </w:r>
            <w:r w:rsidRPr="007F548C">
              <w:rPr>
                <w:rStyle w:val="ab"/>
                <w:noProof/>
                <w:lang w:val="en-US" w:eastAsia="zh-CN"/>
              </w:rPr>
              <w:t>Jewerlies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21</w:t>
          </w:r>
          <w:ins w:id="110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8FD3CD4" w14:textId="40E741D2" w:rsidR="004567E2" w:rsidRDefault="004567E2">
          <w:pPr>
            <w:pStyle w:val="21"/>
            <w:spacing w:after="0"/>
            <w:rPr>
              <w:ins w:id="11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12" w:author="Marta" w:date="2024-12-17T23:16:00Z">
              <w:pPr>
                <w:pStyle w:val="21"/>
              </w:pPr>
            </w:pPrChange>
          </w:pPr>
          <w:ins w:id="11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"_Toc185369823"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5.2.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23</w:t>
          </w:r>
          <w:ins w:id="11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76133CB2" w14:textId="3B62B3A1" w:rsidR="004567E2" w:rsidRDefault="004567E2">
          <w:pPr>
            <w:pStyle w:val="12"/>
            <w:tabs>
              <w:tab w:val="left" w:pos="660"/>
            </w:tabs>
            <w:rPr>
              <w:ins w:id="115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116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"_Toc185369824"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6.Описание технологии и ее применение в базе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24</w:t>
          </w:r>
          <w:ins w:id="117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5B0C74E5" w14:textId="009498D5" w:rsidR="004567E2" w:rsidRDefault="004567E2">
          <w:pPr>
            <w:pStyle w:val="21"/>
            <w:spacing w:after="0"/>
            <w:rPr>
              <w:ins w:id="118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19" w:author="Marta" w:date="2024-12-17T23:16:00Z">
              <w:pPr>
                <w:pStyle w:val="21"/>
              </w:pPr>
            </w:pPrChange>
          </w:pPr>
          <w:ins w:id="120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"_Toc185369825"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6.1. Технология разработки системы мониторинга за состоянием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24</w:t>
          </w:r>
          <w:ins w:id="121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7ED5554" w14:textId="2A7E03F3" w:rsidR="004567E2" w:rsidRDefault="004567E2">
          <w:pPr>
            <w:pStyle w:val="21"/>
            <w:spacing w:after="0"/>
            <w:rPr>
              <w:ins w:id="122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23" w:author="Marta" w:date="2024-12-17T23:16:00Z">
              <w:pPr>
                <w:pStyle w:val="21"/>
              </w:pPr>
            </w:pPrChange>
          </w:pPr>
          <w:ins w:id="124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"_Toc185369826"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6.2.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27</w:t>
          </w:r>
          <w:ins w:id="125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6EF2CB7" w14:textId="6B95BDD5" w:rsidR="004567E2" w:rsidRDefault="004567E2">
          <w:pPr>
            <w:pStyle w:val="12"/>
            <w:tabs>
              <w:tab w:val="left" w:pos="660"/>
            </w:tabs>
            <w:rPr>
              <w:ins w:id="126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ins w:id="127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"_Toc185369827"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7.Руководство пользователя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_Toc185369827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28</w:t>
          </w:r>
          <w:ins w:id="128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09340F9" w14:textId="286923D1" w:rsidR="004567E2" w:rsidRDefault="004567E2">
          <w:pPr>
            <w:pStyle w:val="21"/>
            <w:spacing w:after="0"/>
            <w:rPr>
              <w:ins w:id="129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30" w:author="Marta" w:date="2024-12-17T23:16:00Z">
              <w:pPr>
                <w:pStyle w:val="21"/>
              </w:pPr>
            </w:pPrChange>
          </w:pPr>
          <w:ins w:id="131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"_Toc185369828"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7.1. Сценарий использования для администратора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_Toc185369828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28</w:t>
          </w:r>
          <w:ins w:id="132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7C3057C9" w14:textId="7AED998F" w:rsidR="004567E2" w:rsidRDefault="004567E2">
          <w:pPr>
            <w:pStyle w:val="21"/>
            <w:spacing w:after="0"/>
            <w:rPr>
              <w:ins w:id="133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34" w:author="Marta" w:date="2024-12-17T23:16:00Z">
              <w:pPr>
                <w:pStyle w:val="21"/>
              </w:pPr>
            </w:pPrChange>
          </w:pPr>
          <w:ins w:id="135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"_Toc185369829"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7.2. Вывод по разделу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_Toc185369829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29</w:t>
          </w:r>
          <w:ins w:id="136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65A4B739" w14:textId="2714B03B" w:rsidR="004567E2" w:rsidRDefault="004567E2">
          <w:pPr>
            <w:pStyle w:val="21"/>
            <w:spacing w:after="0"/>
            <w:rPr>
              <w:ins w:id="137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38" w:author="Marta" w:date="2024-12-17T23:16:00Z">
              <w:pPr>
                <w:pStyle w:val="21"/>
              </w:pPr>
            </w:pPrChange>
          </w:pPr>
          <w:ins w:id="13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"_Toc185369830"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Заключение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_Toc185369830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30</w:t>
          </w:r>
          <w:ins w:id="140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7B15F3A0" w14:textId="6E1C7B3B" w:rsidR="004567E2" w:rsidRDefault="004567E2">
          <w:pPr>
            <w:pStyle w:val="21"/>
            <w:spacing w:after="0"/>
            <w:rPr>
              <w:ins w:id="14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42" w:author="Marta" w:date="2024-12-17T23:16:00Z">
              <w:pPr>
                <w:pStyle w:val="21"/>
              </w:pPr>
            </w:pPrChange>
          </w:pPr>
          <w:ins w:id="14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"_Toc185369831"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Список используемых источников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_Toc185369831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31</w:t>
          </w:r>
          <w:ins w:id="14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4302CE0" w14:textId="6D9D6A3E" w:rsidR="004567E2" w:rsidRDefault="004567E2">
          <w:pPr>
            <w:pStyle w:val="21"/>
            <w:spacing w:after="0"/>
            <w:rPr>
              <w:ins w:id="145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46" w:author="Marta" w:date="2024-12-17T23:16:00Z">
              <w:pPr>
                <w:pStyle w:val="21"/>
              </w:pPr>
            </w:pPrChange>
          </w:pPr>
          <w:ins w:id="147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"_Toc185369832"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Приложение 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_Toc185369832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32</w:t>
          </w:r>
          <w:ins w:id="148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73648A5" w14:textId="1B7D16E8" w:rsidR="004567E2" w:rsidRDefault="004567E2">
          <w:pPr>
            <w:pStyle w:val="21"/>
            <w:spacing w:after="0"/>
            <w:rPr>
              <w:ins w:id="149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50" w:author="Marta" w:date="2024-12-17T23:16:00Z">
              <w:pPr>
                <w:pStyle w:val="21"/>
              </w:pPr>
            </w:pPrChange>
          </w:pPr>
          <w:ins w:id="151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"_Toc185369833"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Приложение</w:t>
            </w:r>
            <w:r w:rsidRPr="007F548C">
              <w:rPr>
                <w:rStyle w:val="ab"/>
                <w:noProof/>
                <w:lang w:val="en-US"/>
              </w:rPr>
              <w:t xml:space="preserve"> </w:t>
            </w:r>
            <w:r w:rsidRPr="007F548C">
              <w:rPr>
                <w:rStyle w:val="ab"/>
                <w:noProof/>
              </w:rPr>
              <w:t>Б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_Toc185369833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34</w:t>
          </w:r>
          <w:ins w:id="152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188DAF6C" w14:textId="6451CDED" w:rsidR="004567E2" w:rsidRDefault="004567E2">
          <w:pPr>
            <w:pStyle w:val="21"/>
            <w:spacing w:after="0"/>
            <w:rPr>
              <w:ins w:id="153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54" w:author="Marta" w:date="2024-12-17T23:16:00Z">
              <w:pPr>
                <w:pStyle w:val="21"/>
              </w:pPr>
            </w:pPrChange>
          </w:pPr>
          <w:ins w:id="155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"_Toc185369834"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Приложение</w:t>
            </w:r>
            <w:r w:rsidRPr="007F548C">
              <w:rPr>
                <w:rStyle w:val="ab"/>
                <w:noProof/>
                <w:lang w:val="en-US"/>
              </w:rPr>
              <w:t xml:space="preserve"> </w:t>
            </w:r>
            <w:r w:rsidRPr="007F548C">
              <w:rPr>
                <w:rStyle w:val="ab"/>
                <w:noProof/>
              </w:rPr>
              <w:t>В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_Toc185369834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35</w:t>
          </w:r>
          <w:ins w:id="156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0E8F6EAC" w14:textId="45D2DEF8" w:rsidR="004567E2" w:rsidRDefault="004567E2">
          <w:pPr>
            <w:pStyle w:val="21"/>
            <w:spacing w:after="0"/>
            <w:rPr>
              <w:ins w:id="157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58" w:author="Marta" w:date="2024-12-17T23:16:00Z">
              <w:pPr>
                <w:pStyle w:val="21"/>
              </w:pPr>
            </w:pPrChange>
          </w:pPr>
          <w:ins w:id="159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"_Toc185369835"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Приложение 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_Toc185369835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36</w:t>
          </w:r>
          <w:ins w:id="160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2F9564F2" w14:textId="0DC50AA9" w:rsidR="004567E2" w:rsidRDefault="004567E2">
          <w:pPr>
            <w:pStyle w:val="21"/>
            <w:spacing w:after="0"/>
            <w:rPr>
              <w:ins w:id="161" w:author="Marta" w:date="2024-12-17T23:16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62" w:author="Marta" w:date="2024-12-17T23:16:00Z">
              <w:pPr>
                <w:pStyle w:val="21"/>
              </w:pPr>
            </w:pPrChange>
          </w:pPr>
          <w:ins w:id="163" w:author="Marta" w:date="2024-12-17T23:16:00Z">
            <w:r w:rsidRPr="007F548C">
              <w:rPr>
                <w:rStyle w:val="ab"/>
                <w:noProof/>
              </w:rPr>
              <w:fldChar w:fldCharType="begin"/>
            </w:r>
            <w:r w:rsidRPr="007F548C">
              <w:rPr>
                <w:rStyle w:val="ab"/>
                <w:noProof/>
              </w:rPr>
              <w:instrText xml:space="preserve"> </w:instrText>
            </w:r>
            <w:r>
              <w:rPr>
                <w:noProof/>
              </w:rPr>
              <w:instrText>HYPERLINK \l "_Toc185369836"</w:instrText>
            </w:r>
            <w:r w:rsidRPr="007F548C">
              <w:rPr>
                <w:rStyle w:val="ab"/>
                <w:noProof/>
              </w:rPr>
              <w:instrText xml:space="preserve"> </w:instrText>
            </w:r>
            <w:r w:rsidRPr="007F548C">
              <w:rPr>
                <w:rStyle w:val="ab"/>
                <w:noProof/>
              </w:rPr>
              <w:fldChar w:fldCharType="separate"/>
            </w:r>
            <w:r w:rsidRPr="007F548C">
              <w:rPr>
                <w:rStyle w:val="ab"/>
                <w:noProof/>
              </w:rPr>
              <w:t>Приложение Д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_Toc185369836 \h </w:instrText>
            </w:r>
          </w:ins>
          <w:r>
            <w:rPr>
              <w:noProof/>
              <w:webHidden/>
            </w:rPr>
          </w:r>
          <w:r>
            <w:rPr>
              <w:noProof/>
              <w:webHidden/>
            </w:rPr>
            <w:fldChar w:fldCharType="separate"/>
          </w:r>
          <w:r w:rsidR="00980F4D">
            <w:rPr>
              <w:noProof/>
              <w:webHidden/>
            </w:rPr>
            <w:t>37</w:t>
          </w:r>
          <w:ins w:id="164" w:author="Marta" w:date="2024-12-17T23:16:00Z">
            <w:r>
              <w:rPr>
                <w:noProof/>
                <w:webHidden/>
              </w:rPr>
              <w:fldChar w:fldCharType="end"/>
            </w:r>
            <w:r w:rsidRPr="007F548C">
              <w:rPr>
                <w:rStyle w:val="ab"/>
                <w:noProof/>
              </w:rPr>
              <w:fldChar w:fldCharType="end"/>
            </w:r>
          </w:ins>
        </w:p>
        <w:p w14:paraId="3B130332" w14:textId="7C566A04" w:rsidR="008146B6" w:rsidDel="008D6AC1" w:rsidRDefault="008146B6">
          <w:pPr>
            <w:pStyle w:val="12"/>
            <w:rPr>
              <w:del w:id="165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166" w:author="Marta" w:date="2024-12-17T20:32:00Z">
            <w:r w:rsidRPr="008D6AC1" w:rsidDel="008D6AC1">
              <w:rPr>
                <w:rStyle w:val="ab"/>
                <w:noProof/>
              </w:rPr>
              <w:delText>Введение</w:delText>
            </w:r>
            <w:r w:rsidDel="008D6AC1">
              <w:rPr>
                <w:noProof/>
                <w:webHidden/>
              </w:rPr>
              <w:tab/>
              <w:delText>4</w:delText>
            </w:r>
          </w:del>
        </w:p>
        <w:p w14:paraId="636E7B11" w14:textId="74494019" w:rsidR="008146B6" w:rsidDel="008D6AC1" w:rsidRDefault="008146B6">
          <w:pPr>
            <w:pStyle w:val="21"/>
            <w:spacing w:after="0"/>
            <w:rPr>
              <w:del w:id="167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68" w:author="Marta" w:date="2024-12-17T23:16:00Z">
              <w:pPr>
                <w:pStyle w:val="21"/>
              </w:pPr>
            </w:pPrChange>
          </w:pPr>
          <w:del w:id="169" w:author="Marta" w:date="2024-12-17T20:32:00Z">
            <w:r w:rsidRPr="008D6AC1" w:rsidDel="008D6AC1">
              <w:rPr>
                <w:rStyle w:val="ab"/>
                <w:noProof/>
              </w:rPr>
              <w:delText>1. Постановка задачи</w:delText>
            </w:r>
            <w:r w:rsidDel="008D6AC1">
              <w:rPr>
                <w:noProof/>
                <w:webHidden/>
              </w:rPr>
              <w:tab/>
              <w:delText>5</w:delText>
            </w:r>
          </w:del>
        </w:p>
        <w:p w14:paraId="20741637" w14:textId="1A8E1160" w:rsidR="008146B6" w:rsidDel="008D6AC1" w:rsidRDefault="008146B6">
          <w:pPr>
            <w:pStyle w:val="21"/>
            <w:spacing w:after="0"/>
            <w:rPr>
              <w:del w:id="170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71" w:author="Marta" w:date="2024-12-17T23:16:00Z">
              <w:pPr>
                <w:pStyle w:val="21"/>
              </w:pPr>
            </w:pPrChange>
          </w:pPr>
          <w:del w:id="172" w:author="Marta" w:date="2024-12-17T20:32:00Z">
            <w:r w:rsidRPr="008D6AC1" w:rsidDel="008D6AC1">
              <w:rPr>
                <w:rStyle w:val="ab"/>
                <w:noProof/>
              </w:rPr>
              <w:delText>1.1. Основные задачи и цели проекта</w:delText>
            </w:r>
            <w:r w:rsidDel="008D6AC1">
              <w:rPr>
                <w:noProof/>
                <w:webHidden/>
              </w:rPr>
              <w:tab/>
              <w:delText>5</w:delText>
            </w:r>
          </w:del>
        </w:p>
        <w:p w14:paraId="20850A0F" w14:textId="70AF9DD0" w:rsidR="008146B6" w:rsidDel="008D6AC1" w:rsidRDefault="008146B6">
          <w:pPr>
            <w:pStyle w:val="21"/>
            <w:spacing w:after="0"/>
            <w:rPr>
              <w:del w:id="173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74" w:author="Marta" w:date="2024-12-17T23:16:00Z">
              <w:pPr>
                <w:pStyle w:val="21"/>
              </w:pPr>
            </w:pPrChange>
          </w:pPr>
          <w:del w:id="175" w:author="Marta" w:date="2024-12-17T20:32:00Z">
            <w:r w:rsidRPr="008D6AC1" w:rsidDel="008D6AC1">
              <w:rPr>
                <w:rStyle w:val="ab"/>
                <w:noProof/>
              </w:rPr>
              <w:delText>1.2. Обзор аналагов</w:delText>
            </w:r>
            <w:r w:rsidDel="008D6AC1">
              <w:rPr>
                <w:noProof/>
                <w:webHidden/>
              </w:rPr>
              <w:tab/>
              <w:delText>5</w:delText>
            </w:r>
          </w:del>
        </w:p>
        <w:p w14:paraId="2ADF9F44" w14:textId="33C476C0" w:rsidR="008146B6" w:rsidDel="008D6AC1" w:rsidRDefault="008146B6" w:rsidP="007F57B9">
          <w:pPr>
            <w:pStyle w:val="3"/>
            <w:spacing w:after="0"/>
            <w:rPr>
              <w:del w:id="176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177" w:author="Marta" w:date="2024-12-17T20:32:00Z">
            <w:r w:rsidRPr="008D6AC1" w:rsidDel="008D6AC1">
              <w:rPr>
                <w:rStyle w:val="ab"/>
                <w:noProof/>
              </w:rPr>
              <w:delText>1.2.1.</w:delText>
            </w:r>
            <w:r w:rsidDel="008D6AC1"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8D6AC1" w:rsidDel="008D6AC1">
              <w:rPr>
                <w:rStyle w:val="ab"/>
                <w:noProof/>
              </w:rPr>
              <w:delText>Аналог «Pandora»</w:delText>
            </w:r>
            <w:r w:rsidDel="008D6AC1">
              <w:rPr>
                <w:noProof/>
                <w:webHidden/>
              </w:rPr>
              <w:tab/>
              <w:delText>6</w:delText>
            </w:r>
          </w:del>
        </w:p>
        <w:p w14:paraId="5FEDC7EC" w14:textId="0066120A" w:rsidR="008146B6" w:rsidDel="008D6AC1" w:rsidRDefault="008146B6" w:rsidP="007F57B9">
          <w:pPr>
            <w:pStyle w:val="3"/>
            <w:spacing w:after="0"/>
            <w:rPr>
              <w:del w:id="178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179" w:author="Marta" w:date="2024-12-17T20:32:00Z">
            <w:r w:rsidRPr="008D6AC1" w:rsidDel="008D6AC1">
              <w:rPr>
                <w:rStyle w:val="ab"/>
                <w:noProof/>
              </w:rPr>
              <w:delText>1.2.2.</w:delText>
            </w:r>
            <w:r w:rsidDel="008D6AC1"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8D6AC1" w:rsidDel="008D6AC1">
              <w:rPr>
                <w:rStyle w:val="ab"/>
                <w:noProof/>
              </w:rPr>
              <w:delText>Аналог «Cartier»</w:delText>
            </w:r>
            <w:r w:rsidDel="008D6AC1">
              <w:rPr>
                <w:noProof/>
                <w:webHidden/>
              </w:rPr>
              <w:tab/>
              <w:delText>7</w:delText>
            </w:r>
          </w:del>
        </w:p>
        <w:p w14:paraId="401B88DE" w14:textId="211A6034" w:rsidR="008146B6" w:rsidDel="008D6AC1" w:rsidRDefault="008146B6" w:rsidP="007F57B9">
          <w:pPr>
            <w:pStyle w:val="3"/>
            <w:spacing w:after="0"/>
            <w:rPr>
              <w:del w:id="180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181" w:author="Marta" w:date="2024-12-17T20:32:00Z">
            <w:r w:rsidRPr="008D6AC1" w:rsidDel="008D6AC1">
              <w:rPr>
                <w:rStyle w:val="ab"/>
                <w:noProof/>
              </w:rPr>
              <w:delText>1.2.3.</w:delText>
            </w:r>
            <w:r w:rsidDel="008D6AC1">
              <w:rPr>
                <w:rFonts w:asciiTheme="minorHAnsi" w:eastAsiaTheme="minorEastAsia" w:hAnsiTheme="minorHAnsi"/>
                <w:noProof/>
                <w:sz w:val="22"/>
                <w:lang w:val="ru-BY" w:eastAsia="ru-BY"/>
              </w:rPr>
              <w:tab/>
            </w:r>
            <w:r w:rsidRPr="008D6AC1" w:rsidDel="008D6AC1">
              <w:rPr>
                <w:rStyle w:val="ab"/>
                <w:noProof/>
              </w:rPr>
              <w:delText>Аналог «</w:delText>
            </w:r>
            <w:r w:rsidRPr="008D6AC1" w:rsidDel="008D6AC1">
              <w:rPr>
                <w:rStyle w:val="ab"/>
                <w:noProof/>
                <w:lang w:val="en-US"/>
              </w:rPr>
              <w:delText>Ziko</w:delText>
            </w:r>
            <w:r w:rsidRPr="008D6AC1" w:rsidDel="008D6AC1">
              <w:rPr>
                <w:rStyle w:val="ab"/>
                <w:noProof/>
              </w:rPr>
              <w:delText>»</w:delText>
            </w:r>
            <w:r w:rsidDel="008D6AC1">
              <w:rPr>
                <w:noProof/>
                <w:webHidden/>
              </w:rPr>
              <w:tab/>
              <w:delText>8</w:delText>
            </w:r>
          </w:del>
        </w:p>
        <w:p w14:paraId="7B5E8835" w14:textId="19F40070" w:rsidR="008146B6" w:rsidDel="008D6AC1" w:rsidRDefault="008146B6">
          <w:pPr>
            <w:pStyle w:val="21"/>
            <w:spacing w:after="0"/>
            <w:rPr>
              <w:del w:id="182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83" w:author="Marta" w:date="2024-12-17T23:16:00Z">
              <w:pPr>
                <w:pStyle w:val="21"/>
              </w:pPr>
            </w:pPrChange>
          </w:pPr>
          <w:del w:id="184" w:author="Marta" w:date="2024-12-17T20:32:00Z">
            <w:r w:rsidRPr="008D6AC1" w:rsidDel="008D6AC1">
              <w:rPr>
                <w:rStyle w:val="ab"/>
                <w:noProof/>
              </w:rPr>
              <w:delText>1.3. Описание функциональных требований</w:delText>
            </w:r>
            <w:r w:rsidDel="008D6AC1">
              <w:rPr>
                <w:noProof/>
                <w:webHidden/>
              </w:rPr>
              <w:tab/>
              <w:delText>10</w:delText>
            </w:r>
          </w:del>
        </w:p>
        <w:p w14:paraId="749C581B" w14:textId="7A2EF17E" w:rsidR="008146B6" w:rsidDel="008D6AC1" w:rsidRDefault="008146B6">
          <w:pPr>
            <w:pStyle w:val="21"/>
            <w:spacing w:after="0"/>
            <w:rPr>
              <w:del w:id="185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86" w:author="Marta" w:date="2024-12-17T23:16:00Z">
              <w:pPr>
                <w:pStyle w:val="21"/>
              </w:pPr>
            </w:pPrChange>
          </w:pPr>
          <w:del w:id="187" w:author="Marta" w:date="2024-12-17T20:32:00Z">
            <w:r w:rsidRPr="008D6AC1" w:rsidDel="008D6AC1">
              <w:rPr>
                <w:rStyle w:val="ab"/>
                <w:noProof/>
              </w:rPr>
              <w:delText>1.4. Описание нефункциональных требований</w:delText>
            </w:r>
            <w:r w:rsidDel="008D6AC1">
              <w:rPr>
                <w:noProof/>
                <w:webHidden/>
              </w:rPr>
              <w:tab/>
              <w:delText>11</w:delText>
            </w:r>
          </w:del>
        </w:p>
        <w:p w14:paraId="2CECF194" w14:textId="756ACFDC" w:rsidR="008146B6" w:rsidDel="008D6AC1" w:rsidRDefault="008146B6">
          <w:pPr>
            <w:pStyle w:val="21"/>
            <w:spacing w:after="0"/>
            <w:rPr>
              <w:del w:id="188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89" w:author="Marta" w:date="2024-12-17T23:16:00Z">
              <w:pPr>
                <w:pStyle w:val="21"/>
              </w:pPr>
            </w:pPrChange>
          </w:pPr>
          <w:del w:id="190" w:author="Marta" w:date="2024-12-17T20:32:00Z">
            <w:r w:rsidRPr="008D6AC1" w:rsidDel="008D6AC1">
              <w:rPr>
                <w:rStyle w:val="ab"/>
                <w:noProof/>
              </w:rPr>
              <w:delText>1.5. Вывод</w:delText>
            </w:r>
            <w:r w:rsidDel="008D6AC1">
              <w:rPr>
                <w:noProof/>
                <w:webHidden/>
              </w:rPr>
              <w:tab/>
              <w:delText>11</w:delText>
            </w:r>
          </w:del>
        </w:p>
        <w:p w14:paraId="18FC98A7" w14:textId="15AB030B" w:rsidR="008146B6" w:rsidDel="008D6AC1" w:rsidRDefault="008146B6">
          <w:pPr>
            <w:pStyle w:val="12"/>
            <w:rPr>
              <w:del w:id="191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192" w:author="Marta" w:date="2024-12-17T20:32:00Z">
            <w:r w:rsidRPr="008D6AC1" w:rsidDel="008D6AC1">
              <w:rPr>
                <w:rStyle w:val="ab"/>
                <w:noProof/>
              </w:rPr>
              <w:delText>2. Проектирование базы данных</w:delText>
            </w:r>
            <w:r w:rsidDel="008D6AC1">
              <w:rPr>
                <w:noProof/>
                <w:webHidden/>
              </w:rPr>
              <w:tab/>
              <w:delText>12</w:delText>
            </w:r>
          </w:del>
        </w:p>
        <w:p w14:paraId="2D790900" w14:textId="0ED389B5" w:rsidR="008146B6" w:rsidDel="008D6AC1" w:rsidRDefault="008146B6">
          <w:pPr>
            <w:pStyle w:val="21"/>
            <w:spacing w:after="0"/>
            <w:rPr>
              <w:del w:id="193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94" w:author="Marta" w:date="2024-12-17T23:16:00Z">
              <w:pPr>
                <w:pStyle w:val="21"/>
              </w:pPr>
            </w:pPrChange>
          </w:pPr>
          <w:del w:id="195" w:author="Marta" w:date="2024-12-17T20:32:00Z">
            <w:r w:rsidRPr="008D6AC1" w:rsidDel="008D6AC1">
              <w:rPr>
                <w:rStyle w:val="ab"/>
                <w:noProof/>
              </w:rPr>
              <w:delText>2.1. Определение вариантов использования</w:delText>
            </w:r>
            <w:r w:rsidDel="008D6AC1">
              <w:rPr>
                <w:noProof/>
                <w:webHidden/>
              </w:rPr>
              <w:tab/>
              <w:delText>12</w:delText>
            </w:r>
          </w:del>
        </w:p>
        <w:p w14:paraId="175AFFAC" w14:textId="26760272" w:rsidR="008146B6" w:rsidDel="008D6AC1" w:rsidRDefault="008146B6">
          <w:pPr>
            <w:pStyle w:val="21"/>
            <w:spacing w:after="0"/>
            <w:rPr>
              <w:del w:id="196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197" w:author="Marta" w:date="2024-12-17T23:16:00Z">
              <w:pPr>
                <w:pStyle w:val="21"/>
              </w:pPr>
            </w:pPrChange>
          </w:pPr>
          <w:del w:id="198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2.2. Вывод</w:delText>
            </w:r>
            <w:r w:rsidDel="008D6AC1">
              <w:rPr>
                <w:noProof/>
                <w:webHidden/>
              </w:rPr>
              <w:tab/>
              <w:delText>12</w:delText>
            </w:r>
          </w:del>
        </w:p>
        <w:p w14:paraId="190F2594" w14:textId="6C201B81" w:rsidR="008146B6" w:rsidDel="008D6AC1" w:rsidRDefault="008146B6">
          <w:pPr>
            <w:pStyle w:val="12"/>
            <w:rPr>
              <w:del w:id="199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00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3. Разработка объектов базы данных</w:delText>
            </w:r>
            <w:r w:rsidDel="008D6AC1">
              <w:rPr>
                <w:noProof/>
                <w:webHidden/>
              </w:rPr>
              <w:tab/>
              <w:delText>13</w:delText>
            </w:r>
          </w:del>
        </w:p>
        <w:p w14:paraId="75216C2A" w14:textId="7EE0665F" w:rsidR="008146B6" w:rsidDel="008D6AC1" w:rsidRDefault="008146B6">
          <w:pPr>
            <w:pStyle w:val="21"/>
            <w:spacing w:after="0"/>
            <w:rPr>
              <w:del w:id="201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02" w:author="Marta" w:date="2024-12-17T23:16:00Z">
              <w:pPr>
                <w:pStyle w:val="21"/>
              </w:pPr>
            </w:pPrChange>
          </w:pPr>
          <w:del w:id="203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3.1. Описание объектов</w:delText>
            </w:r>
            <w:r w:rsidDel="008D6AC1">
              <w:rPr>
                <w:noProof/>
                <w:webHidden/>
              </w:rPr>
              <w:tab/>
              <w:delText>13</w:delText>
            </w:r>
          </w:del>
        </w:p>
        <w:p w14:paraId="1E3F7973" w14:textId="3C5E8696" w:rsidR="008146B6" w:rsidDel="008D6AC1" w:rsidRDefault="008146B6">
          <w:pPr>
            <w:pStyle w:val="21"/>
            <w:spacing w:after="0"/>
            <w:rPr>
              <w:del w:id="204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05" w:author="Marta" w:date="2024-12-17T23:16:00Z">
              <w:pPr>
                <w:pStyle w:val="21"/>
              </w:pPr>
            </w:pPrChange>
          </w:pPr>
          <w:del w:id="206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3.2. Таблицы</w:delText>
            </w:r>
            <w:r w:rsidDel="008D6AC1">
              <w:rPr>
                <w:noProof/>
                <w:webHidden/>
              </w:rPr>
              <w:tab/>
              <w:delText>13</w:delText>
            </w:r>
          </w:del>
        </w:p>
        <w:p w14:paraId="042303BA" w14:textId="5E63F55D" w:rsidR="008146B6" w:rsidDel="008D6AC1" w:rsidRDefault="008146B6">
          <w:pPr>
            <w:pStyle w:val="21"/>
            <w:spacing w:after="0"/>
            <w:rPr>
              <w:del w:id="207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08" w:author="Marta" w:date="2024-12-17T23:16:00Z">
              <w:pPr>
                <w:pStyle w:val="21"/>
              </w:pPr>
            </w:pPrChange>
          </w:pPr>
          <w:del w:id="209" w:author="Marta" w:date="2024-12-17T20:32:00Z">
            <w:r w:rsidRPr="008D6AC1" w:rsidDel="008D6AC1">
              <w:rPr>
                <w:rStyle w:val="ab"/>
                <w:noProof/>
              </w:rPr>
              <w:delText>3.3. Роли и пользователи</w:delText>
            </w:r>
            <w:r w:rsidDel="008D6AC1">
              <w:rPr>
                <w:noProof/>
                <w:webHidden/>
              </w:rPr>
              <w:tab/>
              <w:delText>15</w:delText>
            </w:r>
          </w:del>
        </w:p>
        <w:p w14:paraId="4E52ACF8" w14:textId="6EEF920C" w:rsidR="008146B6" w:rsidDel="008D6AC1" w:rsidRDefault="008146B6">
          <w:pPr>
            <w:pStyle w:val="21"/>
            <w:spacing w:after="0"/>
            <w:rPr>
              <w:del w:id="210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11" w:author="Marta" w:date="2024-12-17T23:16:00Z">
              <w:pPr>
                <w:pStyle w:val="21"/>
              </w:pPr>
            </w:pPrChange>
          </w:pPr>
          <w:del w:id="212" w:author="Marta" w:date="2024-12-17T20:32:00Z">
            <w:r w:rsidRPr="008D6AC1" w:rsidDel="008D6AC1">
              <w:rPr>
                <w:rStyle w:val="ab"/>
                <w:noProof/>
              </w:rPr>
              <w:delText>3.4. Процедуры и функции</w:delText>
            </w:r>
            <w:r w:rsidDel="008D6AC1">
              <w:rPr>
                <w:noProof/>
                <w:webHidden/>
              </w:rPr>
              <w:tab/>
              <w:delText>16</w:delText>
            </w:r>
          </w:del>
        </w:p>
        <w:p w14:paraId="54C27AFD" w14:textId="06F10A6F" w:rsidR="008146B6" w:rsidDel="008D6AC1" w:rsidRDefault="008146B6">
          <w:pPr>
            <w:pStyle w:val="21"/>
            <w:spacing w:after="0"/>
            <w:rPr>
              <w:del w:id="213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14" w:author="Marta" w:date="2024-12-17T23:16:00Z">
              <w:pPr>
                <w:pStyle w:val="21"/>
              </w:pPr>
            </w:pPrChange>
          </w:pPr>
          <w:del w:id="215" w:author="Marta" w:date="2024-12-17T20:32:00Z">
            <w:r w:rsidRPr="008D6AC1" w:rsidDel="008D6AC1">
              <w:rPr>
                <w:rStyle w:val="ab"/>
                <w:noProof/>
              </w:rPr>
              <w:delText>3.5. Триггеры</w:delText>
            </w:r>
            <w:r w:rsidDel="008D6AC1">
              <w:rPr>
                <w:noProof/>
                <w:webHidden/>
              </w:rPr>
              <w:tab/>
              <w:delText>17</w:delText>
            </w:r>
          </w:del>
        </w:p>
        <w:p w14:paraId="43F50E08" w14:textId="4E0F80EA" w:rsidR="008146B6" w:rsidDel="008D6AC1" w:rsidRDefault="008146B6">
          <w:pPr>
            <w:pStyle w:val="21"/>
            <w:spacing w:after="0"/>
            <w:rPr>
              <w:del w:id="216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17" w:author="Marta" w:date="2024-12-17T23:16:00Z">
              <w:pPr>
                <w:pStyle w:val="21"/>
              </w:pPr>
            </w:pPrChange>
          </w:pPr>
          <w:del w:id="218" w:author="Marta" w:date="2024-12-17T20:32:00Z">
            <w:r w:rsidRPr="008D6AC1" w:rsidDel="008D6AC1">
              <w:rPr>
                <w:rStyle w:val="ab"/>
                <w:noProof/>
              </w:rPr>
              <w:delText>3.6. Вывод</w:delText>
            </w:r>
            <w:r w:rsidDel="008D6AC1">
              <w:rPr>
                <w:noProof/>
                <w:webHidden/>
              </w:rPr>
              <w:tab/>
              <w:delText>17</w:delText>
            </w:r>
          </w:del>
        </w:p>
        <w:p w14:paraId="2B2825BE" w14:textId="5DF8BB20" w:rsidR="008146B6" w:rsidDel="008D6AC1" w:rsidRDefault="008146B6">
          <w:pPr>
            <w:pStyle w:val="12"/>
            <w:rPr>
              <w:del w:id="219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20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4. Описание процедур импорта и экспорта</w:delText>
            </w:r>
            <w:r w:rsidDel="008D6AC1">
              <w:rPr>
                <w:noProof/>
                <w:webHidden/>
              </w:rPr>
              <w:tab/>
              <w:delText>18</w:delText>
            </w:r>
          </w:del>
        </w:p>
        <w:p w14:paraId="3E3CC5E3" w14:textId="7AF1565C" w:rsidR="008146B6" w:rsidDel="008D6AC1" w:rsidRDefault="008146B6">
          <w:pPr>
            <w:pStyle w:val="21"/>
            <w:spacing w:after="0"/>
            <w:rPr>
              <w:del w:id="221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22" w:author="Marta" w:date="2024-12-17T23:16:00Z">
              <w:pPr>
                <w:pStyle w:val="21"/>
              </w:pPr>
            </w:pPrChange>
          </w:pPr>
          <w:del w:id="223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4.1. Процедуры импорта и экспорта</w:delText>
            </w:r>
            <w:r w:rsidDel="008D6AC1">
              <w:rPr>
                <w:noProof/>
                <w:webHidden/>
              </w:rPr>
              <w:tab/>
              <w:delText>18</w:delText>
            </w:r>
          </w:del>
        </w:p>
        <w:p w14:paraId="3C806377" w14:textId="794328CC" w:rsidR="008146B6" w:rsidDel="008D6AC1" w:rsidRDefault="008146B6">
          <w:pPr>
            <w:pStyle w:val="21"/>
            <w:spacing w:after="0"/>
            <w:rPr>
              <w:del w:id="224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25" w:author="Marta" w:date="2024-12-17T23:16:00Z">
              <w:pPr>
                <w:pStyle w:val="21"/>
              </w:pPr>
            </w:pPrChange>
          </w:pPr>
          <w:del w:id="226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4.2. Вывод</w:delText>
            </w:r>
            <w:r w:rsidDel="008D6AC1">
              <w:rPr>
                <w:noProof/>
                <w:webHidden/>
              </w:rPr>
              <w:tab/>
              <w:delText>19</w:delText>
            </w:r>
          </w:del>
        </w:p>
        <w:p w14:paraId="2474A971" w14:textId="34670D2B" w:rsidR="008146B6" w:rsidDel="008D6AC1" w:rsidRDefault="008146B6">
          <w:pPr>
            <w:pStyle w:val="12"/>
            <w:rPr>
              <w:del w:id="227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28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>5. Тестирование производительности</w:delText>
            </w:r>
            <w:r w:rsidDel="008D6AC1">
              <w:rPr>
                <w:noProof/>
                <w:webHidden/>
              </w:rPr>
              <w:tab/>
              <w:delText>20</w:delText>
            </w:r>
          </w:del>
        </w:p>
        <w:p w14:paraId="2A952C65" w14:textId="4B315832" w:rsidR="008146B6" w:rsidDel="008D6AC1" w:rsidRDefault="008146B6">
          <w:pPr>
            <w:pStyle w:val="21"/>
            <w:spacing w:after="0"/>
            <w:rPr>
              <w:del w:id="229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30" w:author="Marta" w:date="2024-12-17T23:16:00Z">
              <w:pPr>
                <w:pStyle w:val="21"/>
              </w:pPr>
            </w:pPrChange>
          </w:pPr>
          <w:del w:id="231" w:author="Marta" w:date="2024-12-17T20:32:00Z">
            <w:r w:rsidRPr="008D6AC1" w:rsidDel="008D6AC1">
              <w:rPr>
                <w:rStyle w:val="ab"/>
                <w:noProof/>
                <w:lang w:eastAsia="zh-CN"/>
              </w:rPr>
              <w:delText xml:space="preserve">5.1. Тестирование производительности на таблице </w:delText>
            </w:r>
            <w:r w:rsidRPr="008D6AC1" w:rsidDel="008D6AC1">
              <w:rPr>
                <w:rStyle w:val="ab"/>
                <w:noProof/>
                <w:lang w:val="en-US" w:eastAsia="zh-CN"/>
              </w:rPr>
              <w:delText>Jewerlies</w:delText>
            </w:r>
            <w:r w:rsidDel="008D6AC1">
              <w:rPr>
                <w:noProof/>
                <w:webHidden/>
              </w:rPr>
              <w:tab/>
              <w:delText>20</w:delText>
            </w:r>
          </w:del>
        </w:p>
        <w:p w14:paraId="37D4D816" w14:textId="5F236933" w:rsidR="008146B6" w:rsidDel="008D6AC1" w:rsidRDefault="008146B6">
          <w:pPr>
            <w:pStyle w:val="21"/>
            <w:spacing w:after="0"/>
            <w:rPr>
              <w:del w:id="232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33" w:author="Marta" w:date="2024-12-17T23:16:00Z">
              <w:pPr>
                <w:pStyle w:val="21"/>
              </w:pPr>
            </w:pPrChange>
          </w:pPr>
          <w:del w:id="234" w:author="Marta" w:date="2024-12-17T20:32:00Z">
            <w:r w:rsidRPr="008D6AC1" w:rsidDel="008D6AC1">
              <w:rPr>
                <w:rStyle w:val="ab"/>
                <w:noProof/>
              </w:rPr>
              <w:delText>5.2. Вывод</w:delText>
            </w:r>
            <w:r w:rsidDel="008D6AC1">
              <w:rPr>
                <w:noProof/>
                <w:webHidden/>
              </w:rPr>
              <w:tab/>
              <w:delText>21</w:delText>
            </w:r>
          </w:del>
        </w:p>
        <w:p w14:paraId="7B72A313" w14:textId="4D79AE9E" w:rsidR="008146B6" w:rsidDel="008D6AC1" w:rsidRDefault="008146B6">
          <w:pPr>
            <w:pStyle w:val="12"/>
            <w:rPr>
              <w:del w:id="235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36" w:author="Marta" w:date="2024-12-17T20:32:00Z">
            <w:r w:rsidRPr="008D6AC1" w:rsidDel="008D6AC1">
              <w:rPr>
                <w:rStyle w:val="ab"/>
                <w:noProof/>
              </w:rPr>
              <w:delText>6. Описание технологии и ее применение в базе данных</w:delText>
            </w:r>
            <w:r w:rsidDel="008D6AC1">
              <w:rPr>
                <w:noProof/>
                <w:webHidden/>
              </w:rPr>
              <w:tab/>
              <w:delText>22</w:delText>
            </w:r>
          </w:del>
        </w:p>
        <w:p w14:paraId="77E6FCFF" w14:textId="2857FFF5" w:rsidR="008146B6" w:rsidDel="008D6AC1" w:rsidRDefault="008146B6">
          <w:pPr>
            <w:pStyle w:val="21"/>
            <w:spacing w:after="0"/>
            <w:rPr>
              <w:del w:id="237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38" w:author="Marta" w:date="2024-12-17T23:16:00Z">
              <w:pPr>
                <w:pStyle w:val="21"/>
              </w:pPr>
            </w:pPrChange>
          </w:pPr>
          <w:del w:id="239" w:author="Marta" w:date="2024-12-17T20:32:00Z">
            <w:r w:rsidRPr="008D6AC1" w:rsidDel="008D6AC1">
              <w:rPr>
                <w:rStyle w:val="ab"/>
                <w:noProof/>
              </w:rPr>
              <w:delText>6.1. Технология разработки системы мониторинга за состоянием базы данных</w:delText>
            </w:r>
            <w:r w:rsidDel="008D6AC1">
              <w:rPr>
                <w:noProof/>
                <w:webHidden/>
              </w:rPr>
              <w:tab/>
              <w:delText>22</w:delText>
            </w:r>
          </w:del>
        </w:p>
        <w:p w14:paraId="7384AE75" w14:textId="05EE00D0" w:rsidR="008146B6" w:rsidDel="008D6AC1" w:rsidRDefault="008146B6">
          <w:pPr>
            <w:pStyle w:val="21"/>
            <w:spacing w:after="0"/>
            <w:rPr>
              <w:del w:id="240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41" w:author="Marta" w:date="2024-12-17T23:16:00Z">
              <w:pPr>
                <w:pStyle w:val="21"/>
              </w:pPr>
            </w:pPrChange>
          </w:pPr>
          <w:del w:id="242" w:author="Marta" w:date="2024-12-17T20:32:00Z">
            <w:r w:rsidRPr="008D6AC1" w:rsidDel="008D6AC1">
              <w:rPr>
                <w:rStyle w:val="ab"/>
                <w:noProof/>
              </w:rPr>
              <w:delText>6.2. Вывод</w:delText>
            </w:r>
            <w:r w:rsidDel="008D6AC1">
              <w:rPr>
                <w:noProof/>
                <w:webHidden/>
              </w:rPr>
              <w:tab/>
              <w:delText>24</w:delText>
            </w:r>
          </w:del>
        </w:p>
        <w:p w14:paraId="4425A707" w14:textId="38DE76E3" w:rsidR="008146B6" w:rsidDel="008D6AC1" w:rsidRDefault="008146B6">
          <w:pPr>
            <w:pStyle w:val="12"/>
            <w:rPr>
              <w:del w:id="243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44" w:author="Marta" w:date="2024-12-17T20:32:00Z">
            <w:r w:rsidRPr="008D6AC1" w:rsidDel="008D6AC1">
              <w:rPr>
                <w:rStyle w:val="ab"/>
                <w:noProof/>
              </w:rPr>
              <w:delText>7. Сценарий использования</w:delText>
            </w:r>
            <w:r w:rsidDel="008D6AC1">
              <w:rPr>
                <w:noProof/>
                <w:webHidden/>
              </w:rPr>
              <w:tab/>
              <w:delText>26</w:delText>
            </w:r>
          </w:del>
        </w:p>
        <w:p w14:paraId="7385A05D" w14:textId="1A01D006" w:rsidR="008146B6" w:rsidDel="008D6AC1" w:rsidRDefault="008146B6">
          <w:pPr>
            <w:pStyle w:val="21"/>
            <w:spacing w:after="0"/>
            <w:rPr>
              <w:del w:id="245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46" w:author="Marta" w:date="2024-12-17T23:16:00Z">
              <w:pPr>
                <w:pStyle w:val="21"/>
              </w:pPr>
            </w:pPrChange>
          </w:pPr>
          <w:del w:id="247" w:author="Marta" w:date="2024-12-17T20:32:00Z">
            <w:r w:rsidRPr="008D6AC1" w:rsidDel="008D6AC1">
              <w:rPr>
                <w:rStyle w:val="ab"/>
                <w:noProof/>
              </w:rPr>
              <w:delText>7.1. Сценарий использования для администратора</w:delText>
            </w:r>
            <w:r w:rsidDel="008D6AC1">
              <w:rPr>
                <w:noProof/>
                <w:webHidden/>
              </w:rPr>
              <w:tab/>
              <w:delText>26</w:delText>
            </w:r>
          </w:del>
        </w:p>
        <w:p w14:paraId="68661468" w14:textId="4507C82D" w:rsidR="008146B6" w:rsidDel="008D6AC1" w:rsidRDefault="008146B6">
          <w:pPr>
            <w:pStyle w:val="21"/>
            <w:spacing w:after="0"/>
            <w:rPr>
              <w:del w:id="248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  <w:pPrChange w:id="249" w:author="Marta" w:date="2024-12-17T23:16:00Z">
              <w:pPr>
                <w:pStyle w:val="21"/>
              </w:pPr>
            </w:pPrChange>
          </w:pPr>
          <w:del w:id="250" w:author="Marta" w:date="2024-12-17T20:32:00Z">
            <w:r w:rsidRPr="008D6AC1" w:rsidDel="008D6AC1">
              <w:rPr>
                <w:rStyle w:val="ab"/>
                <w:noProof/>
              </w:rPr>
              <w:delText>7.2. Вывод</w:delText>
            </w:r>
            <w:r w:rsidDel="008D6AC1">
              <w:rPr>
                <w:noProof/>
                <w:webHidden/>
              </w:rPr>
              <w:tab/>
              <w:delText>27</w:delText>
            </w:r>
          </w:del>
        </w:p>
        <w:p w14:paraId="2F29C71A" w14:textId="349C8118" w:rsidR="008146B6" w:rsidDel="008D6AC1" w:rsidRDefault="008146B6">
          <w:pPr>
            <w:pStyle w:val="12"/>
            <w:rPr>
              <w:del w:id="251" w:author="Marta" w:date="2024-12-17T20:32:00Z"/>
              <w:rFonts w:asciiTheme="minorHAnsi" w:eastAsiaTheme="minorEastAsia" w:hAnsiTheme="minorHAnsi"/>
              <w:noProof/>
              <w:sz w:val="22"/>
              <w:lang w:val="ru-BY" w:eastAsia="ru-BY"/>
            </w:rPr>
          </w:pPr>
          <w:del w:id="252" w:author="Marta" w:date="2024-12-17T20:32:00Z">
            <w:r w:rsidRPr="008D6AC1" w:rsidDel="008D6AC1">
              <w:rPr>
                <w:rStyle w:val="ab"/>
                <w:noProof/>
              </w:rPr>
              <w:delText>Заключение</w:delText>
            </w:r>
            <w:r w:rsidDel="008D6AC1">
              <w:rPr>
                <w:noProof/>
                <w:webHidden/>
              </w:rPr>
              <w:tab/>
              <w:delText>28</w:delText>
            </w:r>
          </w:del>
        </w:p>
        <w:p w14:paraId="4B233B04" w14:textId="40247B0D" w:rsidR="001C704F" w:rsidDel="004567E2" w:rsidRDefault="001C704F">
          <w:pPr>
            <w:spacing w:after="0"/>
            <w:rPr>
              <w:del w:id="253" w:author="Marta" w:date="2024-12-17T23:16:00Z"/>
            </w:rPr>
            <w:pPrChange w:id="254" w:author="Marta" w:date="2024-12-17T23:16:00Z">
              <w:pPr/>
            </w:pPrChange>
          </w:pPr>
          <w:r>
            <w:rPr>
              <w:b/>
              <w:bCs/>
            </w:rPr>
            <w:fldChar w:fldCharType="end"/>
          </w:r>
        </w:p>
      </w:sdtContent>
    </w:sdt>
    <w:p w14:paraId="29F90F9C" w14:textId="52D8A62B" w:rsidR="001C704F" w:rsidDel="004567E2" w:rsidRDefault="001C704F">
      <w:pPr>
        <w:spacing w:after="0"/>
        <w:rPr>
          <w:del w:id="255" w:author="Marta" w:date="2024-12-17T23:16:00Z"/>
          <w:rFonts w:eastAsia="Times New Roman" w:cs="Times New Roman"/>
          <w:szCs w:val="28"/>
          <w:lang w:eastAsia="ru-RU"/>
        </w:rPr>
        <w:pPrChange w:id="256" w:author="Marta" w:date="2024-12-17T23:16:00Z">
          <w:pPr>
            <w:jc w:val="left"/>
          </w:pPr>
        </w:pPrChange>
      </w:pPr>
    </w:p>
    <w:p w14:paraId="47099A2F" w14:textId="21436ED0" w:rsidR="001C704F" w:rsidDel="004567E2" w:rsidRDefault="001C704F">
      <w:pPr>
        <w:ind w:right="-30"/>
        <w:rPr>
          <w:del w:id="257" w:author="Marta" w:date="2024-12-17T23:17:00Z"/>
        </w:rPr>
        <w:pPrChange w:id="258" w:author="Marta" w:date="2024-12-17T23:16:00Z">
          <w:pPr>
            <w:ind w:right="-30"/>
            <w:jc w:val="center"/>
          </w:pPr>
        </w:pPrChange>
      </w:pPr>
    </w:p>
    <w:p w14:paraId="32FEF5B5" w14:textId="77777777" w:rsidR="001C704F" w:rsidRDefault="001C704F">
      <w:pPr>
        <w:jc w:val="left"/>
      </w:pPr>
      <w:r>
        <w:br w:type="page"/>
      </w:r>
    </w:p>
    <w:p w14:paraId="4318961B" w14:textId="5223AA3A" w:rsidR="00107398" w:rsidRPr="001C704F" w:rsidRDefault="001C704F">
      <w:pPr>
        <w:pStyle w:val="2"/>
        <w:numPr>
          <w:ilvl w:val="0"/>
          <w:numId w:val="0"/>
        </w:numPr>
        <w:ind w:left="709"/>
        <w:pPrChange w:id="259" w:author="Marta" w:date="2024-12-17T23:29:00Z">
          <w:pPr>
            <w:pStyle w:val="1"/>
            <w:jc w:val="center"/>
          </w:pPr>
        </w:pPrChange>
      </w:pPr>
      <w:bookmarkStart w:id="260" w:name="_Toc185369787"/>
      <w:r w:rsidRPr="001C704F">
        <w:lastRenderedPageBreak/>
        <w:t>Введение</w:t>
      </w:r>
      <w:bookmarkEnd w:id="260"/>
    </w:p>
    <w:p w14:paraId="50A6D905" w14:textId="77777777" w:rsidR="001C704F" w:rsidRDefault="001C704F" w:rsidP="001C704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В современном мире магазины украшений становятся все более популярными, и эффективное управление информацией в таких предприятиях играет решающую роль. Базы данных становятся ключевым инструментом для управления запасами, заказами, клиентскими данными и другой важной информацией, обеспечивая ее структурированное хранение и быстрый доступ к ней.</w:t>
      </w:r>
    </w:p>
    <w:p w14:paraId="2BE07A59" w14:textId="77777777" w:rsidR="001C704F" w:rsidRDefault="001C704F" w:rsidP="001C704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На рынке представлено множество технологий доступа к данным и серверам баз данных, каждая из которых имеет свои отличительные особенности и преимущества. Современные приложения для обработки данных, разработанные для работы с большим количеством пользователей, учитывают удаленность пользователей от серверов баз данных, что позволяет им эффективно работать в различных условиях.</w:t>
      </w:r>
    </w:p>
    <w:p w14:paraId="5DC26087" w14:textId="77777777" w:rsidR="001C704F" w:rsidRDefault="001C704F" w:rsidP="001C704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/>
          <w:sz w:val="28"/>
          <w:szCs w:val="28"/>
        </w:rPr>
      </w:pPr>
      <w:r>
        <w:rPr>
          <w:color w:val="000000"/>
          <w:sz w:val="28"/>
          <w:szCs w:val="28"/>
        </w:rPr>
        <w:t>Темой данного курсового проекта является разработка база данных «Магазин украшений».</w:t>
      </w:r>
    </w:p>
    <w:p w14:paraId="04FDFDBA" w14:textId="77777777" w:rsidR="001C704F" w:rsidRDefault="001C704F" w:rsidP="001C704F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>Цель данного курсового проекта – создание базы данных для хранения данных магазина украшений, ознакомление с технологией разработки системы мониторинга за состоянием базы данных и её применение в базе данных.</w:t>
      </w:r>
    </w:p>
    <w:p w14:paraId="1EFB8484" w14:textId="77777777" w:rsidR="001C704F" w:rsidRDefault="001C704F" w:rsidP="001C704F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>Основными задачами курсовой работы являются:</w:t>
      </w:r>
    </w:p>
    <w:p w14:paraId="32177B6B" w14:textId="77777777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  <w:rPr>
          <w:szCs w:val="24"/>
        </w:rPr>
      </w:pPr>
      <w:r>
        <w:rPr>
          <w:szCs w:val="24"/>
        </w:rPr>
        <w:t xml:space="preserve">возможность поиска изделия по различным параметрам, таким как: наименование, артикул, вид материала, категория изделия и </w:t>
      </w:r>
      <w:proofErr w:type="spellStart"/>
      <w:r>
        <w:rPr>
          <w:szCs w:val="24"/>
        </w:rPr>
        <w:t>т.д</w:t>
      </w:r>
      <w:proofErr w:type="spellEnd"/>
      <w:r>
        <w:rPr>
          <w:szCs w:val="24"/>
        </w:rPr>
        <w:t>;</w:t>
      </w:r>
    </w:p>
    <w:p w14:paraId="49E68BF1" w14:textId="4122CA22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  <w:rPr>
          <w:szCs w:val="24"/>
        </w:rPr>
      </w:pPr>
      <w:r>
        <w:rPr>
          <w:szCs w:val="24"/>
        </w:rPr>
        <w:t>реализовать механизм внесения изменений в каталог изделий, таких как добавление, изменение и удаление записей;</w:t>
      </w:r>
    </w:p>
    <w:p w14:paraId="2C936EC0" w14:textId="5E611CC1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  <w:rPr>
          <w:szCs w:val="24"/>
        </w:rPr>
      </w:pPr>
      <w:r>
        <w:rPr>
          <w:szCs w:val="24"/>
        </w:rPr>
        <w:t xml:space="preserve">определение четырех ролей: администратор, продавец, покупатель и менеджер. </w:t>
      </w:r>
    </w:p>
    <w:p w14:paraId="2F0C7931" w14:textId="77777777" w:rsidR="001C704F" w:rsidRDefault="001C704F" w:rsidP="001C704F">
      <w:pPr>
        <w:widowControl w:val="0"/>
        <w:tabs>
          <w:tab w:val="left" w:pos="993"/>
        </w:tabs>
        <w:snapToGrid w:val="0"/>
        <w:spacing w:after="0" w:line="240" w:lineRule="auto"/>
        <w:ind w:firstLine="709"/>
      </w:pPr>
      <w:r>
        <w:t>Для проектирования базы данных используется СУБД «</w:t>
      </w:r>
      <w:proofErr w:type="spellStart"/>
      <w:r>
        <w:t>Postgre</w:t>
      </w:r>
      <w:proofErr w:type="spellEnd"/>
      <w:r w:rsidRPr="1E86EBDF">
        <w:rPr>
          <w:lang w:val="en-US"/>
        </w:rPr>
        <w:t>SQL</w:t>
      </w:r>
      <w:r>
        <w:t>». В базе данных применяется технология разработки системы мониторинга за состоянием базы данных.</w:t>
      </w:r>
    </w:p>
    <w:p w14:paraId="3D46421F" w14:textId="29A7767D" w:rsidR="001C704F" w:rsidRDefault="001C704F">
      <w:pPr>
        <w:pStyle w:val="1"/>
        <w:pPrChange w:id="261" w:author="Marta" w:date="2024-12-17T23:29:00Z">
          <w:pPr>
            <w:pStyle w:val="2"/>
          </w:pPr>
        </w:pPrChange>
      </w:pPr>
      <w:r>
        <w:br w:type="page"/>
      </w:r>
    </w:p>
    <w:p w14:paraId="0389CF7B" w14:textId="2CDADC8A" w:rsidR="004C487F" w:rsidRDefault="008146B6">
      <w:pPr>
        <w:pStyle w:val="1"/>
        <w:numPr>
          <w:ilvl w:val="0"/>
          <w:numId w:val="55"/>
        </w:numPr>
        <w:pPrChange w:id="262" w:author="Marta" w:date="2024-12-17T23:29:00Z">
          <w:pPr>
            <w:pStyle w:val="1"/>
            <w:ind w:firstLine="709"/>
          </w:pPr>
        </w:pPrChange>
      </w:pPr>
      <w:del w:id="263" w:author="Marta" w:date="2024-12-17T21:14:00Z">
        <w:r w:rsidDel="006E2D94">
          <w:lastRenderedPageBreak/>
          <w:delText xml:space="preserve">1. </w:delText>
        </w:r>
      </w:del>
      <w:bookmarkStart w:id="264" w:name="_Toc185369788"/>
      <w:r w:rsidR="004C487F">
        <w:t>Постановка задачи</w:t>
      </w:r>
      <w:bookmarkEnd w:id="264"/>
    </w:p>
    <w:p w14:paraId="4F34C70E" w14:textId="76A8E770" w:rsidR="001C704F" w:rsidRDefault="001C704F" w:rsidP="00C863A0">
      <w:pPr>
        <w:pStyle w:val="a6"/>
        <w:numPr>
          <w:ilvl w:val="1"/>
          <w:numId w:val="2"/>
        </w:numPr>
      </w:pPr>
      <w:bookmarkStart w:id="265" w:name="_Toc185369789"/>
      <w:r>
        <w:t>Основные задачи и цели проекта</w:t>
      </w:r>
      <w:bookmarkEnd w:id="265"/>
    </w:p>
    <w:p w14:paraId="6410384C" w14:textId="13621EC9" w:rsidR="001C704F" w:rsidRDefault="00415D96" w:rsidP="00415D96">
      <w:pPr>
        <w:pStyle w:val="a4"/>
        <w:spacing w:before="0" w:beforeAutospacing="0" w:after="0" w:afterAutospacing="0"/>
        <w:jc w:val="both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ab/>
      </w:r>
      <w:r w:rsidR="001C704F">
        <w:rPr>
          <w:color w:val="000000" w:themeColor="text1"/>
          <w:sz w:val="28"/>
          <w:szCs w:val="28"/>
          <w:shd w:val="clear" w:color="auto" w:fill="FFFFFF"/>
        </w:rPr>
        <w:t>Целью данного курсового проекта является создание базы данных, которая позволит эффективно управлять всеми аспектами деятельности магазина украшений.</w:t>
      </w:r>
    </w:p>
    <w:p w14:paraId="5D4CA1CF" w14:textId="0CC6F8DC" w:rsidR="001C704F" w:rsidRDefault="001C704F" w:rsidP="00415D96">
      <w:pPr>
        <w:pStyle w:val="a4"/>
        <w:spacing w:before="0" w:beforeAutospacing="0" w:after="0" w:afterAutospacing="0"/>
        <w:ind w:firstLine="709"/>
        <w:jc w:val="both"/>
        <w:rPr>
          <w:color w:val="000000"/>
          <w:sz w:val="28"/>
          <w:szCs w:val="28"/>
          <w:shd w:val="clear" w:color="auto" w:fill="FFFFFF"/>
        </w:rPr>
      </w:pPr>
      <w:r>
        <w:rPr>
          <w:color w:val="000000"/>
          <w:sz w:val="28"/>
          <w:szCs w:val="28"/>
          <w:shd w:val="clear" w:color="auto" w:fill="FFFFFF"/>
        </w:rPr>
        <w:t>Задача проекта: р</w:t>
      </w:r>
      <w:r>
        <w:rPr>
          <w:color w:val="000000" w:themeColor="text1"/>
          <w:sz w:val="28"/>
          <w:szCs w:val="28"/>
          <w:shd w:val="clear" w:color="auto" w:fill="FFFFFF"/>
        </w:rPr>
        <w:t>азработка структуры базы данных, включая таблицы для хранения информации о продуктах (украшениях), заказах, клиентах</w:t>
      </w:r>
      <w:r w:rsidR="00415D96">
        <w:rPr>
          <w:color w:val="000000" w:themeColor="text1"/>
          <w:sz w:val="28"/>
          <w:szCs w:val="28"/>
          <w:shd w:val="clear" w:color="auto" w:fill="FFFFFF"/>
        </w:rPr>
        <w:t xml:space="preserve"> и дополнительной информацией. </w:t>
      </w:r>
      <w:r>
        <w:rPr>
          <w:color w:val="000000" w:themeColor="text1"/>
          <w:sz w:val="28"/>
          <w:szCs w:val="28"/>
          <w:shd w:val="clear" w:color="auto" w:fill="FFFFFF"/>
        </w:rPr>
        <w:t>Корректно спроектированная структура данных позволит удобно хранить и организовывать информацию о продуктах и связанных с ними сущностях. Реализация процедур и функций для управления данными, включая добавление новых продуктов, обновление информации, удаление устаревших записей</w:t>
      </w:r>
      <w:ins w:id="266" w:author="Marta" w:date="2024-12-17T21:28:00Z">
        <w:r w:rsidR="00232692">
          <w:rPr>
            <w:color w:val="000000" w:themeColor="text1"/>
            <w:sz w:val="28"/>
            <w:szCs w:val="28"/>
            <w:shd w:val="clear" w:color="auto" w:fill="FFFFFF"/>
          </w:rPr>
          <w:t>, обработка запросов</w:t>
        </w:r>
      </w:ins>
      <w:r>
        <w:rPr>
          <w:color w:val="000000" w:themeColor="text1"/>
          <w:sz w:val="28"/>
          <w:szCs w:val="28"/>
          <w:shd w:val="clear" w:color="auto" w:fill="FFFFFF"/>
        </w:rPr>
        <w:t xml:space="preserve"> и извлечение необходимых данных. Создание пользовательских ролей и привилегий для различных уровней доступа к данным (для администратора, продавцов, покупателей и </w:t>
      </w:r>
      <w:r w:rsidR="00415D96">
        <w:rPr>
          <w:color w:val="000000" w:themeColor="text1"/>
          <w:sz w:val="28"/>
          <w:szCs w:val="28"/>
          <w:shd w:val="clear" w:color="auto" w:fill="FFFFFF"/>
        </w:rPr>
        <w:t>менеджеров</w:t>
      </w:r>
      <w:r>
        <w:rPr>
          <w:color w:val="000000" w:themeColor="text1"/>
          <w:sz w:val="28"/>
          <w:szCs w:val="28"/>
          <w:shd w:val="clear" w:color="auto" w:fill="FFFFFF"/>
        </w:rPr>
        <w:t>). Реализация механизмов импорта и экспорта данных в формате XML.</w:t>
      </w:r>
    </w:p>
    <w:p w14:paraId="5FE8791C" w14:textId="77777777" w:rsidR="001C704F" w:rsidRDefault="001C704F" w:rsidP="001C704F">
      <w:pPr>
        <w:spacing w:after="0" w:line="240" w:lineRule="auto"/>
        <w:ind w:firstLine="709"/>
        <w:rPr>
          <w:szCs w:val="28"/>
        </w:rPr>
      </w:pPr>
      <w:r>
        <w:rPr>
          <w:szCs w:val="28"/>
        </w:rPr>
        <w:t>Функционально должны быть выполнены следующие задачи:</w:t>
      </w:r>
    </w:p>
    <w:p w14:paraId="747B0B20" w14:textId="77777777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</w:pPr>
      <w:r>
        <w:t>поиска изделия по различным параметрам, таким как: наименование, артикул, вид материала, категория изделия и т.д.;</w:t>
      </w:r>
    </w:p>
    <w:p w14:paraId="2F66B04E" w14:textId="77777777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  <w:rPr>
          <w:szCs w:val="24"/>
        </w:rPr>
      </w:pPr>
      <w:r>
        <w:rPr>
          <w:szCs w:val="24"/>
        </w:rPr>
        <w:t>внесение изменений в каталог изделий, таких как добавление, изменение и удаление занятий;</w:t>
      </w:r>
    </w:p>
    <w:p w14:paraId="1186668C" w14:textId="04F8326B" w:rsidR="001C704F" w:rsidRDefault="001C704F" w:rsidP="001C704F">
      <w:pPr>
        <w:widowControl w:val="0"/>
        <w:numPr>
          <w:ilvl w:val="0"/>
          <w:numId w:val="1"/>
        </w:numPr>
        <w:tabs>
          <w:tab w:val="left" w:pos="993"/>
        </w:tabs>
        <w:snapToGrid w:val="0"/>
        <w:spacing w:after="0" w:line="240" w:lineRule="auto"/>
        <w:ind w:left="0" w:firstLine="709"/>
        <w:rPr>
          <w:szCs w:val="24"/>
        </w:rPr>
      </w:pPr>
      <w:r>
        <w:rPr>
          <w:szCs w:val="20"/>
        </w:rPr>
        <w:t>определение четырех ролей</w:t>
      </w:r>
      <w:r w:rsidRPr="00AE07DF">
        <w:rPr>
          <w:szCs w:val="20"/>
        </w:rPr>
        <w:t xml:space="preserve">: </w:t>
      </w:r>
      <w:r>
        <w:rPr>
          <w:szCs w:val="20"/>
        </w:rPr>
        <w:t xml:space="preserve">администратор, продавец, покупатель, </w:t>
      </w:r>
      <w:r w:rsidR="00415D96">
        <w:rPr>
          <w:szCs w:val="20"/>
        </w:rPr>
        <w:t>менеджер</w:t>
      </w:r>
      <w:r>
        <w:rPr>
          <w:szCs w:val="20"/>
        </w:rPr>
        <w:t>. Администратор будет иметь возможность изменять каталог изделий, управлять их стоимостью</w:t>
      </w:r>
      <w:r w:rsidR="00415D96">
        <w:rPr>
          <w:szCs w:val="20"/>
        </w:rPr>
        <w:t>, обрабатывать запросы о пополнении количества товаров</w:t>
      </w:r>
      <w:r>
        <w:rPr>
          <w:szCs w:val="20"/>
        </w:rPr>
        <w:t>. Продавец будет рассчитывать итоговую стоимость изделий с учетом скидок</w:t>
      </w:r>
      <w:r w:rsidR="00415D96">
        <w:rPr>
          <w:szCs w:val="20"/>
        </w:rPr>
        <w:t>, создавать запись о покупке</w:t>
      </w:r>
      <w:r>
        <w:rPr>
          <w:szCs w:val="20"/>
        </w:rPr>
        <w:t xml:space="preserve"> и</w:t>
      </w:r>
      <w:r w:rsidR="00415D96">
        <w:rPr>
          <w:szCs w:val="20"/>
        </w:rPr>
        <w:t xml:space="preserve"> соответственно</w:t>
      </w:r>
      <w:r>
        <w:rPr>
          <w:szCs w:val="20"/>
        </w:rPr>
        <w:t xml:space="preserve"> обновлять информацию о количестве товаров. Покупатель может просматривать товары, стоимость и их количество.</w:t>
      </w:r>
      <w:r w:rsidR="00415D96">
        <w:rPr>
          <w:szCs w:val="20"/>
        </w:rPr>
        <w:t xml:space="preserve"> Менеджер</w:t>
      </w:r>
      <w:r>
        <w:rPr>
          <w:szCs w:val="20"/>
        </w:rPr>
        <w:t xml:space="preserve"> может просматривать информацию о изделиях</w:t>
      </w:r>
      <w:r w:rsidR="00415D96">
        <w:rPr>
          <w:szCs w:val="20"/>
        </w:rPr>
        <w:t>, следить за количеством товара и отправлять запрос на добавление товара,</w:t>
      </w:r>
      <w:r>
        <w:rPr>
          <w:szCs w:val="20"/>
        </w:rPr>
        <w:t xml:space="preserve"> управлять информацией о времени и дате поставок. </w:t>
      </w:r>
    </w:p>
    <w:p w14:paraId="6C18C3E7" w14:textId="77777777" w:rsidR="001C704F" w:rsidRDefault="001C704F" w:rsidP="001C704F">
      <w:pPr>
        <w:pStyle w:val="a4"/>
        <w:shd w:val="clear" w:color="auto" w:fill="FFFFFF"/>
        <w:spacing w:before="0" w:beforeAutospacing="0" w:after="0" w:afterAutospacing="0"/>
        <w:ind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Должны быть выполнены следующие требования:</w:t>
      </w:r>
    </w:p>
    <w:p w14:paraId="0D2053DB" w14:textId="1A293CA4" w:rsidR="001C704F" w:rsidRDefault="001C704F" w:rsidP="001C704F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 xml:space="preserve">база данных должна быть спроектирована в СУБД </w:t>
      </w:r>
      <w:r>
        <w:rPr>
          <w:szCs w:val="28"/>
        </w:rPr>
        <w:t>«</w:t>
      </w:r>
      <w:proofErr w:type="spellStart"/>
      <w:r w:rsidRPr="00415D96">
        <w:rPr>
          <w:sz w:val="28"/>
          <w:szCs w:val="28"/>
        </w:rPr>
        <w:t>Postgre</w:t>
      </w:r>
      <w:proofErr w:type="spellEnd"/>
      <w:r w:rsidRPr="00415D96">
        <w:rPr>
          <w:sz w:val="28"/>
          <w:szCs w:val="28"/>
          <w:lang w:val="en-US"/>
        </w:rPr>
        <w:t>SQL</w:t>
      </w:r>
      <w:r>
        <w:rPr>
          <w:szCs w:val="28"/>
        </w:rPr>
        <w:t>»</w:t>
      </w:r>
      <w:r w:rsidR="00C252DA">
        <w:rPr>
          <w:color w:val="000000" w:themeColor="text1"/>
          <w:sz w:val="28"/>
          <w:szCs w:val="28"/>
          <w:shd w:val="clear" w:color="auto" w:fill="FFFFFF"/>
        </w:rPr>
        <w:t>;</w:t>
      </w:r>
    </w:p>
    <w:p w14:paraId="2C3DB16E" w14:textId="358D6DD1" w:rsidR="001C704F" w:rsidRDefault="001C704F" w:rsidP="001C704F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доступ к данным должен осуществляться только через соответствующие процедуры</w:t>
      </w:r>
      <w:r w:rsidR="00415D96">
        <w:rPr>
          <w:color w:val="000000" w:themeColor="text1"/>
          <w:sz w:val="28"/>
          <w:szCs w:val="28"/>
          <w:shd w:val="clear" w:color="auto" w:fill="FFFFFF"/>
        </w:rPr>
        <w:t xml:space="preserve"> и функции</w:t>
      </w:r>
      <w:r>
        <w:rPr>
          <w:color w:val="000000" w:themeColor="text1"/>
          <w:sz w:val="28"/>
          <w:szCs w:val="28"/>
          <w:shd w:val="clear" w:color="auto" w:fill="FFFFFF"/>
        </w:rPr>
        <w:t>;</w:t>
      </w:r>
    </w:p>
    <w:p w14:paraId="55CC9DA1" w14:textId="77777777" w:rsidR="001C704F" w:rsidRDefault="001C704F" w:rsidP="001C704F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должен быть проведен импорт данных из XML файлов, экспорт данных в формат XML;</w:t>
      </w:r>
    </w:p>
    <w:p w14:paraId="25C80D12" w14:textId="77777777" w:rsidR="001C704F" w:rsidRDefault="001C704F" w:rsidP="001C704F">
      <w:pPr>
        <w:pStyle w:val="a4"/>
        <w:numPr>
          <w:ilvl w:val="0"/>
          <w:numId w:val="3"/>
        </w:numPr>
        <w:shd w:val="clear" w:color="auto" w:fill="FFFFFF"/>
        <w:spacing w:before="0" w:beforeAutospacing="0" w:after="0" w:afterAutospacing="0"/>
        <w:ind w:left="0" w:firstLine="709"/>
        <w:jc w:val="both"/>
        <w:textAlignment w:val="baseline"/>
        <w:rPr>
          <w:color w:val="000000" w:themeColor="text1"/>
          <w:sz w:val="28"/>
          <w:szCs w:val="28"/>
          <w:shd w:val="clear" w:color="auto" w:fill="FFFFFF"/>
        </w:rPr>
      </w:pPr>
      <w:r>
        <w:rPr>
          <w:color w:val="000000" w:themeColor="text1"/>
          <w:sz w:val="28"/>
          <w:szCs w:val="28"/>
          <w:shd w:val="clear" w:color="auto" w:fill="FFFFFF"/>
        </w:rPr>
        <w:t>необходимо протестировать производительность базы данных (на таблицах, содержащих не менее 100 000 строк) и внести изменения в структуру в случае необходимости;</w:t>
      </w:r>
    </w:p>
    <w:p w14:paraId="69932B16" w14:textId="0800478B" w:rsidR="001C704F" w:rsidRDefault="00232692" w:rsidP="00415D96">
      <w:pPr>
        <w:widowControl w:val="0"/>
        <w:tabs>
          <w:tab w:val="left" w:pos="993"/>
        </w:tabs>
        <w:snapToGrid w:val="0"/>
        <w:spacing w:line="240" w:lineRule="auto"/>
        <w:ind w:firstLine="709"/>
        <w:rPr>
          <w:szCs w:val="28"/>
        </w:rPr>
      </w:pPr>
      <w:ins w:id="267" w:author="Marta" w:date="2024-12-17T21:29:00Z">
        <w:r>
          <w:rPr>
            <w:color w:val="000000" w:themeColor="text1"/>
            <w:szCs w:val="28"/>
            <w:shd w:val="clear" w:color="auto" w:fill="FFFFFF"/>
          </w:rPr>
          <w:t>Также необходимо пр</w:t>
        </w:r>
      </w:ins>
      <w:del w:id="268" w:author="Marta" w:date="2024-12-17T21:29:00Z">
        <w:r w:rsidR="001C704F" w:rsidDel="00232692">
          <w:rPr>
            <w:color w:val="000000" w:themeColor="text1"/>
            <w:szCs w:val="28"/>
            <w:shd w:val="clear" w:color="auto" w:fill="FFFFFF"/>
          </w:rPr>
          <w:delText>Пр</w:delText>
        </w:r>
      </w:del>
      <w:r w:rsidR="001C704F">
        <w:rPr>
          <w:color w:val="000000" w:themeColor="text1"/>
          <w:szCs w:val="28"/>
          <w:shd w:val="clear" w:color="auto" w:fill="FFFFFF"/>
        </w:rPr>
        <w:t xml:space="preserve">именить технологию базы данных согласно выбранной теме: </w:t>
      </w:r>
      <w:ins w:id="269" w:author="Marta" w:date="2024-12-17T21:27:00Z">
        <w:r>
          <w:rPr>
            <w:color w:val="000000" w:themeColor="text1"/>
            <w:szCs w:val="28"/>
            <w:shd w:val="clear" w:color="auto" w:fill="FFFFFF"/>
          </w:rPr>
          <w:t>рассказать про актуальность выбранной техн</w:t>
        </w:r>
      </w:ins>
      <w:ins w:id="270" w:author="Marta" w:date="2024-12-17T21:28:00Z">
        <w:r>
          <w:rPr>
            <w:color w:val="000000" w:themeColor="text1"/>
            <w:szCs w:val="28"/>
            <w:shd w:val="clear" w:color="auto" w:fill="FFFFFF"/>
          </w:rPr>
          <w:t xml:space="preserve">ологии и сфере ее применения в разрабатываемой </w:t>
        </w:r>
      </w:ins>
      <w:ins w:id="271" w:author="Marta" w:date="2024-12-17T21:29:00Z">
        <w:r>
          <w:rPr>
            <w:color w:val="000000" w:themeColor="text1"/>
            <w:szCs w:val="28"/>
            <w:shd w:val="clear" w:color="auto" w:fill="FFFFFF"/>
          </w:rPr>
          <w:t>базе данных</w:t>
        </w:r>
      </w:ins>
      <w:ins w:id="272" w:author="Marta" w:date="2024-12-17T21:28:00Z">
        <w:r>
          <w:rPr>
            <w:color w:val="000000" w:themeColor="text1"/>
            <w:szCs w:val="28"/>
            <w:shd w:val="clear" w:color="auto" w:fill="FFFFFF"/>
          </w:rPr>
          <w:t xml:space="preserve">, </w:t>
        </w:r>
      </w:ins>
      <w:r w:rsidR="001C704F">
        <w:rPr>
          <w:color w:val="000000" w:themeColor="text1"/>
          <w:szCs w:val="28"/>
          <w:shd w:val="clear" w:color="auto" w:fill="FFFFFF"/>
        </w:rPr>
        <w:t>подробно описать применяемые системные пакеты, утилиты</w:t>
      </w:r>
      <w:ins w:id="273" w:author="Marta" w:date="2024-12-17T21:30:00Z">
        <w:r>
          <w:rPr>
            <w:color w:val="000000" w:themeColor="text1"/>
            <w:szCs w:val="28"/>
            <w:shd w:val="clear" w:color="auto" w:fill="FFFFFF"/>
          </w:rPr>
          <w:t>,</w:t>
        </w:r>
      </w:ins>
      <w:del w:id="274" w:author="Marta" w:date="2024-12-17T21:30:00Z">
        <w:r w:rsidR="001C704F" w:rsidDel="00232692">
          <w:rPr>
            <w:color w:val="000000" w:themeColor="text1"/>
            <w:szCs w:val="28"/>
            <w:shd w:val="clear" w:color="auto" w:fill="FFFFFF"/>
          </w:rPr>
          <w:delText xml:space="preserve"> или</w:delText>
        </w:r>
      </w:del>
      <w:r w:rsidR="001C704F">
        <w:rPr>
          <w:color w:val="000000" w:themeColor="text1"/>
          <w:szCs w:val="28"/>
          <w:shd w:val="clear" w:color="auto" w:fill="FFFFFF"/>
        </w:rPr>
        <w:t xml:space="preserve"> технологии</w:t>
      </w:r>
      <w:ins w:id="275" w:author="Marta" w:date="2024-12-17T21:30:00Z">
        <w:r>
          <w:rPr>
            <w:color w:val="000000" w:themeColor="text1"/>
            <w:szCs w:val="28"/>
            <w:shd w:val="clear" w:color="auto" w:fill="FFFFFF"/>
          </w:rPr>
          <w:t xml:space="preserve"> или расширения</w:t>
        </w:r>
      </w:ins>
      <w:r w:rsidR="001C704F">
        <w:rPr>
          <w:color w:val="000000" w:themeColor="text1"/>
          <w:szCs w:val="28"/>
          <w:shd w:val="clear" w:color="auto" w:fill="FFFFFF"/>
        </w:rPr>
        <w:t>; показать применение указанной технологии в базе данных.</w:t>
      </w:r>
      <w:r w:rsidR="001C704F">
        <w:rPr>
          <w:szCs w:val="28"/>
        </w:rPr>
        <w:t xml:space="preserve"> </w:t>
      </w:r>
    </w:p>
    <w:p w14:paraId="38EB47CB" w14:textId="34A16542" w:rsidR="00415D96" w:rsidRDefault="00415D96" w:rsidP="004C487F">
      <w:pPr>
        <w:pStyle w:val="a6"/>
        <w:numPr>
          <w:ilvl w:val="1"/>
          <w:numId w:val="2"/>
        </w:numPr>
      </w:pPr>
      <w:bookmarkStart w:id="276" w:name="_Toc185369790"/>
      <w:r>
        <w:lastRenderedPageBreak/>
        <w:t>Обзор анал</w:t>
      </w:r>
      <w:r w:rsidR="003469E1">
        <w:t>о</w:t>
      </w:r>
      <w:r>
        <w:t>гов</w:t>
      </w:r>
      <w:bookmarkEnd w:id="276"/>
    </w:p>
    <w:p w14:paraId="5CD36AD4" w14:textId="77777777" w:rsidR="00415D96" w:rsidRDefault="00415D96" w:rsidP="00415D96">
      <w:pPr>
        <w:pStyle w:val="Default"/>
        <w:spacing w:after="0"/>
        <w:ind w:firstLine="709"/>
        <w:rPr>
          <w:szCs w:val="28"/>
        </w:rPr>
      </w:pPr>
      <w:r>
        <w:rPr>
          <w:szCs w:val="28"/>
        </w:rPr>
        <w:t>В современном мире</w:t>
      </w:r>
      <w:r>
        <w:rPr>
          <w:szCs w:val="28"/>
          <w:lang w:val="ru-RU"/>
        </w:rPr>
        <w:t xml:space="preserve"> </w:t>
      </w:r>
      <w:r>
        <w:rPr>
          <w:szCs w:val="28"/>
        </w:rPr>
        <w:t xml:space="preserve">магазины украшений становятся все более популярными. Одной из главных задач таких магазинов является надежная продажа и обслуживание украшений, чтобы удовлетворить потребности и ожидания клиентов. </w:t>
      </w:r>
    </w:p>
    <w:p w14:paraId="35B62ABF" w14:textId="77777777" w:rsidR="00415D96" w:rsidRDefault="00415D96" w:rsidP="00415D96">
      <w:pPr>
        <w:pStyle w:val="Default"/>
        <w:spacing w:after="0"/>
        <w:ind w:firstLine="709"/>
        <w:rPr>
          <w:szCs w:val="28"/>
        </w:rPr>
      </w:pPr>
      <w:r>
        <w:rPr>
          <w:szCs w:val="28"/>
        </w:rPr>
        <w:t xml:space="preserve">Магазины украшений предлагают широкий ассортимент украшений различных видов. Клиенты могут выбрать украшение, соответствующее их предпочтениям и потребностям. </w:t>
      </w:r>
    </w:p>
    <w:p w14:paraId="1EC9A165" w14:textId="36A64FE5" w:rsidR="00415D96" w:rsidRPr="00255C40" w:rsidDel="00F70EB9" w:rsidRDefault="00415D96" w:rsidP="00D4427F">
      <w:pPr>
        <w:pStyle w:val="Default"/>
        <w:spacing w:after="0" w:line="240" w:lineRule="auto"/>
        <w:ind w:firstLine="709"/>
        <w:rPr>
          <w:del w:id="277" w:author="Marta" w:date="2024-12-17T22:30:00Z"/>
          <w:szCs w:val="28"/>
          <w:lang w:val="ru-RU"/>
        </w:rPr>
      </w:pPr>
      <w:del w:id="278" w:author="Marta" w:date="2024-12-17T22:30:00Z">
        <w:r w:rsidDel="00F70EB9">
          <w:rPr>
            <w:szCs w:val="28"/>
          </w:rPr>
          <w:delText>Кроме продажи украшений, магазины также предоставляют услуги по обслуживанию и ремонту. Опытные ювелиры проводят обслуживание и ремонт украшений, чтобы гарантировать их надежность.</w:delText>
        </w:r>
        <w:bookmarkStart w:id="279" w:name="_Toc185369599"/>
        <w:bookmarkStart w:id="280" w:name="_Toc185369649"/>
        <w:bookmarkStart w:id="281" w:name="_Toc185369791"/>
        <w:bookmarkEnd w:id="279"/>
        <w:bookmarkEnd w:id="280"/>
        <w:bookmarkEnd w:id="281"/>
      </w:del>
    </w:p>
    <w:p w14:paraId="3D0C4B33" w14:textId="131EB058" w:rsidR="00415D96" w:rsidRDefault="00415D96" w:rsidP="00D4427F">
      <w:pPr>
        <w:pStyle w:val="a6"/>
        <w:numPr>
          <w:ilvl w:val="2"/>
          <w:numId w:val="2"/>
        </w:numPr>
        <w:outlineLvl w:val="2"/>
      </w:pPr>
      <w:bookmarkStart w:id="282" w:name="_Toc161141262"/>
      <w:bookmarkStart w:id="283" w:name="_Toc167186207"/>
      <w:bookmarkStart w:id="284" w:name="_Toc185369792"/>
      <w:r w:rsidRPr="00D4427F">
        <w:t>Аналог «</w:t>
      </w:r>
      <w:proofErr w:type="spellStart"/>
      <w:r w:rsidRPr="00D4427F">
        <w:t>Pandora</w:t>
      </w:r>
      <w:proofErr w:type="spellEnd"/>
      <w:r w:rsidRPr="00D4427F">
        <w:t>»</w:t>
      </w:r>
      <w:bookmarkEnd w:id="282"/>
      <w:bookmarkEnd w:id="283"/>
      <w:bookmarkEnd w:id="284"/>
    </w:p>
    <w:p w14:paraId="71C84205" w14:textId="4EDF9C9B" w:rsidR="00415D96" w:rsidRPr="00D4427F" w:rsidRDefault="00415D96" w:rsidP="00D4427F">
      <w:pPr>
        <w:spacing w:after="0"/>
        <w:ind w:firstLine="709"/>
      </w:pPr>
      <w:r>
        <w:t>В качестве первого аналога рассмотрим сайт «</w:t>
      </w:r>
      <w:proofErr w:type="spellStart"/>
      <w:r>
        <w:t>Pandora</w:t>
      </w:r>
      <w:proofErr w:type="spellEnd"/>
      <w:r>
        <w:t>»</w:t>
      </w:r>
      <w:r w:rsidR="00C252DA" w:rsidRPr="00C252DA">
        <w:t xml:space="preserve"> [1]</w:t>
      </w:r>
      <w:r>
        <w:t>, который представлен на рисунке 1.1.</w:t>
      </w:r>
    </w:p>
    <w:p w14:paraId="2A999E39" w14:textId="77777777" w:rsidR="00415D96" w:rsidRDefault="00415D96">
      <w:pPr>
        <w:spacing w:before="280" w:after="240"/>
        <w:jc w:val="center"/>
        <w:rPr>
          <w:bCs/>
        </w:rPr>
        <w:pPrChange w:id="285" w:author="Marta" w:date="2024-12-17T22:27:00Z">
          <w:pPr>
            <w:spacing w:after="0"/>
            <w:jc w:val="center"/>
          </w:pPr>
        </w:pPrChange>
      </w:pPr>
      <w:r>
        <w:rPr>
          <w:bCs/>
          <w:noProof/>
          <w:lang w:eastAsia="ru-RU"/>
        </w:rPr>
        <w:drawing>
          <wp:inline distT="0" distB="0" distL="114300" distR="114300" wp14:anchorId="44D4E2B4" wp14:editId="3609DD1F">
            <wp:extent cx="4038600" cy="2296850"/>
            <wp:effectExtent l="19050" t="19050" r="19050" b="2730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4043982" cy="2299911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598CD65D" w14:textId="3A0C5FB3" w:rsidR="00415D96" w:rsidRDefault="00415D96">
      <w:pPr>
        <w:spacing w:after="280"/>
        <w:jc w:val="center"/>
        <w:rPr>
          <w:bCs/>
          <w:szCs w:val="28"/>
        </w:rPr>
        <w:pPrChange w:id="286" w:author="Marta" w:date="2024-12-17T22:27:00Z">
          <w:pPr>
            <w:spacing w:after="0"/>
            <w:jc w:val="center"/>
          </w:pPr>
        </w:pPrChange>
      </w:pPr>
      <w:r>
        <w:rPr>
          <w:bCs/>
          <w:szCs w:val="28"/>
        </w:rPr>
        <w:t>Рисунок 1.1 – Сайт «</w:t>
      </w:r>
      <w:proofErr w:type="spellStart"/>
      <w:r>
        <w:rPr>
          <w:bCs/>
          <w:szCs w:val="28"/>
        </w:rPr>
        <w:t>Pandora</w:t>
      </w:r>
      <w:proofErr w:type="spellEnd"/>
      <w:r>
        <w:rPr>
          <w:bCs/>
          <w:szCs w:val="28"/>
        </w:rPr>
        <w:t>»</w:t>
      </w:r>
    </w:p>
    <w:p w14:paraId="0B088A7A" w14:textId="4C6A9E8C" w:rsidR="00415D96" w:rsidRDefault="00415D96" w:rsidP="00415D96">
      <w:pPr>
        <w:spacing w:after="0"/>
        <w:ind w:firstLine="720"/>
      </w:pPr>
      <w:r>
        <w:t xml:space="preserve">Сайт </w:t>
      </w:r>
      <w:r w:rsidR="00C252DA">
        <w:t>«</w:t>
      </w:r>
      <w:proofErr w:type="spellStart"/>
      <w:r>
        <w:t>Pandora</w:t>
      </w:r>
      <w:proofErr w:type="spellEnd"/>
      <w:r w:rsidR="00C252DA">
        <w:t>»</w:t>
      </w:r>
      <w:r>
        <w:t xml:space="preserve"> предлагает широкий ассортимент ювелирных изделий, от колец и подвесок до очков. Дизайн сайта минималистичный, с акцентом на изображения изделий. В ходе анализа </w:t>
      </w:r>
      <w:r w:rsidR="00DE07B3">
        <w:t>были</w:t>
      </w:r>
      <w:r>
        <w:t xml:space="preserve"> выдел</w:t>
      </w:r>
      <w:r w:rsidR="00DE07B3">
        <w:t>ены</w:t>
      </w:r>
      <w:r>
        <w:t xml:space="preserve"> некоторые плюсы и минусы данного приложения.</w:t>
      </w:r>
    </w:p>
    <w:p w14:paraId="61B511E1" w14:textId="77777777" w:rsidR="00415D96" w:rsidRDefault="00415D96" w:rsidP="00415D96">
      <w:pPr>
        <w:spacing w:after="0"/>
        <w:ind w:firstLine="720"/>
      </w:pPr>
      <w:r w:rsidRPr="003469E1">
        <w:t>Плюсы</w:t>
      </w:r>
      <w:r>
        <w:t>:</w:t>
      </w:r>
    </w:p>
    <w:p w14:paraId="7A7BE157" w14:textId="476B3629" w:rsidR="00415D96" w:rsidRDefault="00F310C1" w:rsidP="00F310C1">
      <w:pPr>
        <w:pStyle w:val="a9"/>
        <w:numPr>
          <w:ilvl w:val="0"/>
          <w:numId w:val="5"/>
        </w:numPr>
        <w:spacing w:after="0"/>
        <w:ind w:left="0" w:firstLine="709"/>
      </w:pPr>
      <w:r>
        <w:t>у</w:t>
      </w:r>
      <w:r w:rsidR="00415D96">
        <w:t xml:space="preserve">добная навигация: </w:t>
      </w:r>
      <w:r w:rsidR="00C252DA">
        <w:t>п</w:t>
      </w:r>
      <w:r w:rsidR="00415D96">
        <w:t>ростой и интуитивно понятный интерфейс</w:t>
      </w:r>
      <w:r>
        <w:t>, п</w:t>
      </w:r>
      <w:r w:rsidR="00415D96">
        <w:t>ользователи могут легко находить товары по категориям</w:t>
      </w:r>
      <w:r>
        <w:t>;</w:t>
      </w:r>
    </w:p>
    <w:p w14:paraId="7D80C96D" w14:textId="498C0A6A" w:rsidR="00415D96" w:rsidRDefault="00F310C1" w:rsidP="00F310C1">
      <w:pPr>
        <w:pStyle w:val="a9"/>
        <w:numPr>
          <w:ilvl w:val="0"/>
          <w:numId w:val="5"/>
        </w:numPr>
        <w:spacing w:after="0"/>
        <w:ind w:left="0" w:firstLine="709"/>
      </w:pPr>
      <w:r>
        <w:t>ф</w:t>
      </w:r>
      <w:r w:rsidR="00415D96">
        <w:t xml:space="preserve">ильтры поиска: </w:t>
      </w:r>
      <w:r w:rsidR="00C252DA">
        <w:t>в</w:t>
      </w:r>
      <w:r w:rsidR="00415D96">
        <w:t>озможность фильтрации по материалу, цене и популярности</w:t>
      </w:r>
      <w:r>
        <w:t>;</w:t>
      </w:r>
    </w:p>
    <w:p w14:paraId="50BC607E" w14:textId="4F865C7D" w:rsidR="00415D96" w:rsidRDefault="00F310C1" w:rsidP="00F310C1">
      <w:pPr>
        <w:pStyle w:val="a9"/>
        <w:numPr>
          <w:ilvl w:val="0"/>
          <w:numId w:val="5"/>
        </w:numPr>
        <w:spacing w:after="0"/>
        <w:ind w:left="0" w:firstLine="709"/>
      </w:pPr>
      <w:r>
        <w:t>м</w:t>
      </w:r>
      <w:r w:rsidR="00415D96">
        <w:t xml:space="preserve">обильная версия: </w:t>
      </w:r>
      <w:r w:rsidR="00C252DA">
        <w:t>х</w:t>
      </w:r>
      <w:r w:rsidR="00415D96">
        <w:t>орошо адаптирован для мобильных устройств.</w:t>
      </w:r>
    </w:p>
    <w:p w14:paraId="65CEB264" w14:textId="77777777" w:rsidR="00415D96" w:rsidRDefault="00415D96" w:rsidP="00415D96">
      <w:pPr>
        <w:spacing w:after="0"/>
        <w:ind w:firstLine="720"/>
      </w:pPr>
      <w:r w:rsidRPr="003469E1">
        <w:t>Минусы</w:t>
      </w:r>
      <w:r>
        <w:t>:</w:t>
      </w:r>
    </w:p>
    <w:p w14:paraId="459E8064" w14:textId="2AD563F4" w:rsidR="00415D96" w:rsidRDefault="00F310C1" w:rsidP="00F310C1">
      <w:pPr>
        <w:pStyle w:val="a9"/>
        <w:numPr>
          <w:ilvl w:val="0"/>
          <w:numId w:val="6"/>
        </w:numPr>
        <w:spacing w:after="0"/>
        <w:ind w:left="0" w:firstLine="709"/>
      </w:pPr>
      <w:r>
        <w:t>о</w:t>
      </w:r>
      <w:r w:rsidR="00415D96">
        <w:t xml:space="preserve">граниченная информация о товаре: </w:t>
      </w:r>
      <w:r w:rsidR="00C252DA">
        <w:t>н</w:t>
      </w:r>
      <w:r w:rsidR="00415D96">
        <w:t>екоторые страницы товаров содержат недостаточно подробной информации о характеристиках (рис. 1.2)</w:t>
      </w:r>
      <w:r>
        <w:t>;</w:t>
      </w:r>
    </w:p>
    <w:p w14:paraId="6CB062E7" w14:textId="59D82435" w:rsidR="00415D96" w:rsidRPr="001A31AC" w:rsidRDefault="00F310C1" w:rsidP="00F310C1">
      <w:pPr>
        <w:pStyle w:val="a9"/>
        <w:numPr>
          <w:ilvl w:val="0"/>
          <w:numId w:val="6"/>
        </w:numPr>
        <w:ind w:left="0" w:firstLine="709"/>
        <w:rPr>
          <w:bCs/>
          <w:szCs w:val="28"/>
        </w:rPr>
      </w:pPr>
      <w:r>
        <w:t>с</w:t>
      </w:r>
      <w:r w:rsidR="00415D96">
        <w:t xml:space="preserve">ложности с загрузкой: </w:t>
      </w:r>
      <w:r w:rsidR="00C252DA">
        <w:t>в</w:t>
      </w:r>
      <w:r w:rsidR="00415D96">
        <w:t>ременами страница грузится медленно из-за большого объема изображений.</w:t>
      </w:r>
    </w:p>
    <w:p w14:paraId="45CF2B4F" w14:textId="77777777" w:rsidR="00415D96" w:rsidRPr="001A31AC" w:rsidRDefault="00415D96">
      <w:pPr>
        <w:spacing w:before="280" w:after="240" w:line="240" w:lineRule="auto"/>
        <w:jc w:val="center"/>
        <w:rPr>
          <w:bCs/>
        </w:rPr>
        <w:pPrChange w:id="287" w:author="Marta" w:date="2024-12-17T22:28:00Z">
          <w:pPr>
            <w:spacing w:after="0"/>
            <w:jc w:val="center"/>
          </w:pPr>
        </w:pPrChange>
      </w:pPr>
      <w:r>
        <w:rPr>
          <w:noProof/>
          <w:lang w:eastAsia="ru-RU"/>
        </w:rPr>
        <w:lastRenderedPageBreak/>
        <w:drawing>
          <wp:inline distT="0" distB="0" distL="114300" distR="114300" wp14:anchorId="3374BDE9" wp14:editId="20A670B5">
            <wp:extent cx="4394677" cy="2499360"/>
            <wp:effectExtent l="19050" t="19050" r="25400" b="1524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398022" cy="2501263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7BD450D" w14:textId="77777777" w:rsidR="00415D96" w:rsidRPr="001A31AC" w:rsidRDefault="00415D96">
      <w:pPr>
        <w:pStyle w:val="a9"/>
        <w:spacing w:after="280"/>
        <w:ind w:left="357"/>
        <w:jc w:val="center"/>
        <w:rPr>
          <w:bCs/>
          <w:szCs w:val="28"/>
        </w:rPr>
        <w:pPrChange w:id="288" w:author="Marta" w:date="2024-12-17T22:28:00Z">
          <w:pPr>
            <w:pStyle w:val="a9"/>
            <w:ind w:left="360"/>
            <w:jc w:val="center"/>
          </w:pPr>
        </w:pPrChange>
      </w:pPr>
      <w:r w:rsidRPr="001A31AC">
        <w:rPr>
          <w:bCs/>
          <w:szCs w:val="28"/>
        </w:rPr>
        <w:t>Рисунок 1.2 – Карточка товара на сайте «</w:t>
      </w:r>
      <w:proofErr w:type="spellStart"/>
      <w:r w:rsidRPr="001A31AC">
        <w:rPr>
          <w:bCs/>
          <w:szCs w:val="28"/>
        </w:rPr>
        <w:t>Pandora</w:t>
      </w:r>
      <w:proofErr w:type="spellEnd"/>
      <w:r w:rsidRPr="001A31AC">
        <w:rPr>
          <w:bCs/>
          <w:szCs w:val="28"/>
        </w:rPr>
        <w:t>»</w:t>
      </w:r>
    </w:p>
    <w:p w14:paraId="730EC4E8" w14:textId="77777777" w:rsidR="00415D96" w:rsidRPr="003469E1" w:rsidRDefault="00415D96" w:rsidP="00415D96">
      <w:pPr>
        <w:spacing w:after="0"/>
        <w:ind w:firstLine="708"/>
      </w:pPr>
      <w:r w:rsidRPr="003469E1">
        <w:t>База данных реализована следующим образом:</w:t>
      </w:r>
    </w:p>
    <w:p w14:paraId="18A4F989" w14:textId="7002ADD5" w:rsidR="00415D96" w:rsidRPr="00853CC1" w:rsidRDefault="00F310C1" w:rsidP="00F310C1">
      <w:pPr>
        <w:pStyle w:val="a9"/>
        <w:numPr>
          <w:ilvl w:val="0"/>
          <w:numId w:val="7"/>
        </w:numPr>
        <w:spacing w:after="0"/>
        <w:ind w:left="0" w:firstLine="709"/>
        <w:rPr>
          <w:bCs/>
          <w:szCs w:val="28"/>
        </w:rPr>
      </w:pPr>
      <w:r>
        <w:rPr>
          <w:bCs/>
          <w:szCs w:val="28"/>
        </w:rPr>
        <w:t>и</w:t>
      </w:r>
      <w:r w:rsidR="00415D96" w:rsidRPr="00853CC1">
        <w:rPr>
          <w:bCs/>
          <w:szCs w:val="28"/>
        </w:rPr>
        <w:t>спользует</w:t>
      </w:r>
      <w:r w:rsidR="00415D96">
        <w:rPr>
          <w:bCs/>
          <w:szCs w:val="28"/>
        </w:rPr>
        <w:t>ся реляционная база</w:t>
      </w:r>
      <w:r w:rsidR="00415D96" w:rsidRPr="00853CC1">
        <w:rPr>
          <w:bCs/>
          <w:szCs w:val="28"/>
        </w:rPr>
        <w:t xml:space="preserve"> данных для хранения информации о пользователях, товарах и заказах</w:t>
      </w:r>
      <w:r>
        <w:rPr>
          <w:bCs/>
          <w:szCs w:val="28"/>
        </w:rPr>
        <w:t>;</w:t>
      </w:r>
    </w:p>
    <w:p w14:paraId="0C05BCFD" w14:textId="21D65493" w:rsidR="00415D96" w:rsidRPr="00853CC1" w:rsidRDefault="00F310C1" w:rsidP="00F310C1">
      <w:pPr>
        <w:pStyle w:val="a9"/>
        <w:numPr>
          <w:ilvl w:val="0"/>
          <w:numId w:val="7"/>
        </w:numPr>
        <w:spacing w:after="0"/>
        <w:ind w:left="0" w:firstLine="709"/>
        <w:rPr>
          <w:bCs/>
          <w:szCs w:val="28"/>
        </w:rPr>
      </w:pPr>
      <w:r>
        <w:rPr>
          <w:bCs/>
          <w:szCs w:val="28"/>
        </w:rPr>
        <w:t>и</w:t>
      </w:r>
      <w:r w:rsidR="00415D96" w:rsidRPr="00853CC1">
        <w:rPr>
          <w:bCs/>
          <w:szCs w:val="28"/>
        </w:rPr>
        <w:t>нформация о товарах организована по категориям, что упрощает администрирование и поиск.</w:t>
      </w:r>
    </w:p>
    <w:p w14:paraId="6E2DC2C0" w14:textId="17EC7F2D" w:rsidR="00415D96" w:rsidRPr="00255C40" w:rsidRDefault="00415D96" w:rsidP="00D4427F">
      <w:pPr>
        <w:pStyle w:val="a6"/>
        <w:numPr>
          <w:ilvl w:val="2"/>
          <w:numId w:val="2"/>
        </w:numPr>
        <w:outlineLvl w:val="2"/>
      </w:pPr>
      <w:bookmarkStart w:id="289" w:name="_Toc161141263"/>
      <w:bookmarkStart w:id="290" w:name="_Toc167186208"/>
      <w:bookmarkStart w:id="291" w:name="_Toc185369793"/>
      <w:r w:rsidRPr="00D4427F">
        <w:t>Аналог «</w:t>
      </w:r>
      <w:proofErr w:type="spellStart"/>
      <w:r w:rsidRPr="00D4427F">
        <w:t>Cartier</w:t>
      </w:r>
      <w:proofErr w:type="spellEnd"/>
      <w:r w:rsidRPr="00D4427F">
        <w:t>»</w:t>
      </w:r>
      <w:bookmarkEnd w:id="289"/>
      <w:bookmarkEnd w:id="290"/>
      <w:bookmarkEnd w:id="291"/>
    </w:p>
    <w:p w14:paraId="6C95274C" w14:textId="5E8CADED" w:rsidR="00415D96" w:rsidRPr="00853CC1" w:rsidRDefault="00415D96" w:rsidP="00415D96">
      <w:pPr>
        <w:pStyle w:val="Default"/>
        <w:ind w:firstLine="709"/>
        <w:rPr>
          <w:rFonts w:eastAsia="SimSun"/>
        </w:rPr>
      </w:pPr>
      <w:r>
        <w:t>Еще одним аналогом является сайт «Cartier»</w:t>
      </w:r>
      <w:r w:rsidR="00C252DA" w:rsidRPr="00C252DA">
        <w:rPr>
          <w:lang w:val="ru-RU"/>
        </w:rPr>
        <w:t xml:space="preserve"> [2]</w:t>
      </w:r>
      <w:r>
        <w:t xml:space="preserve">, предоставляющий услуги по </w:t>
      </w:r>
      <w:r w:rsidRPr="665B09E7">
        <w:rPr>
          <w:lang w:val="ru-RU"/>
        </w:rPr>
        <w:t xml:space="preserve">покупке </w:t>
      </w:r>
      <w:r>
        <w:t>украшений по всему миру. Сайт продемонстрирован на рисунке 1.3.</w:t>
      </w:r>
    </w:p>
    <w:p w14:paraId="31119003" w14:textId="77777777" w:rsidR="00415D96" w:rsidRDefault="00415D96">
      <w:pPr>
        <w:spacing w:before="280" w:after="240" w:line="240" w:lineRule="auto"/>
        <w:jc w:val="center"/>
        <w:pPrChange w:id="292" w:author="Marta" w:date="2024-12-17T22:28:00Z">
          <w:pPr>
            <w:spacing w:after="0"/>
            <w:jc w:val="center"/>
          </w:pPr>
        </w:pPrChange>
      </w:pPr>
      <w:r w:rsidRPr="008F558F">
        <w:rPr>
          <w:noProof/>
        </w:rPr>
        <w:drawing>
          <wp:inline distT="0" distB="0" distL="0" distR="0" wp14:anchorId="2C3E9A29" wp14:editId="622426A0">
            <wp:extent cx="6210300" cy="2865834"/>
            <wp:effectExtent l="19050" t="19050" r="19050" b="10795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6238039" cy="28786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09CE913E" w14:textId="77777777" w:rsidR="00415D96" w:rsidRDefault="00415D96" w:rsidP="00415D96">
      <w:pPr>
        <w:spacing w:after="240"/>
        <w:jc w:val="center"/>
      </w:pPr>
      <w:r>
        <w:t>Рисунок 1.3 – Выбор украшения «</w:t>
      </w:r>
      <w:proofErr w:type="spellStart"/>
      <w:r>
        <w:t>Cartier</w:t>
      </w:r>
      <w:proofErr w:type="spellEnd"/>
      <w:r>
        <w:t>»</w:t>
      </w:r>
    </w:p>
    <w:p w14:paraId="54A6BC4F" w14:textId="7365D384" w:rsidR="00415D96" w:rsidRDefault="00415D96" w:rsidP="00415D96">
      <w:pPr>
        <w:spacing w:after="0"/>
        <w:ind w:firstLine="720"/>
      </w:pPr>
      <w:r>
        <w:t>Сайт «</w:t>
      </w:r>
      <w:proofErr w:type="spellStart"/>
      <w:r>
        <w:t>Cartier</w:t>
      </w:r>
      <w:proofErr w:type="spellEnd"/>
      <w:r>
        <w:t xml:space="preserve">» демонстрирует роскошный и элегантный дизайн. Он фокусируется на высококачественных ювелирных изделиях и часах, что прекрасно </w:t>
      </w:r>
      <w:r>
        <w:lastRenderedPageBreak/>
        <w:t>видно на сайте. В ходе анализа также выдел</w:t>
      </w:r>
      <w:r w:rsidR="00DE07B3">
        <w:t>ены</w:t>
      </w:r>
      <w:r>
        <w:t xml:space="preserve"> плюсы и минусы организации и устройства сайта.</w:t>
      </w:r>
    </w:p>
    <w:p w14:paraId="1B92F2CD" w14:textId="77777777" w:rsidR="00415D96" w:rsidRDefault="00415D96" w:rsidP="00415D96">
      <w:pPr>
        <w:spacing w:after="0"/>
        <w:ind w:firstLine="720"/>
      </w:pPr>
      <w:r w:rsidRPr="003469E1">
        <w:t>Плюсы</w:t>
      </w:r>
      <w:r>
        <w:t>:</w:t>
      </w:r>
    </w:p>
    <w:p w14:paraId="6F795C9D" w14:textId="6A5C4550" w:rsidR="00415D96" w:rsidRDefault="00F310C1" w:rsidP="00F310C1">
      <w:pPr>
        <w:pStyle w:val="a9"/>
        <w:numPr>
          <w:ilvl w:val="0"/>
          <w:numId w:val="8"/>
        </w:numPr>
        <w:spacing w:after="0"/>
        <w:ind w:left="0" w:firstLine="709"/>
      </w:pPr>
      <w:r>
        <w:t>э</w:t>
      </w:r>
      <w:r w:rsidR="00415D96">
        <w:t xml:space="preserve">стетика и дизайн: </w:t>
      </w:r>
      <w:r w:rsidR="00C252DA">
        <w:t>в</w:t>
      </w:r>
      <w:r w:rsidR="00415D96">
        <w:t>ысококачественные изображения и стильный интерфейс создают атмосферу роскоши</w:t>
      </w:r>
      <w:r>
        <w:t>;</w:t>
      </w:r>
    </w:p>
    <w:p w14:paraId="1DE2F171" w14:textId="52FC82F7" w:rsidR="00415D96" w:rsidRDefault="00F310C1" w:rsidP="00F310C1">
      <w:pPr>
        <w:pStyle w:val="a9"/>
        <w:numPr>
          <w:ilvl w:val="0"/>
          <w:numId w:val="8"/>
        </w:numPr>
        <w:spacing w:after="0"/>
        <w:ind w:left="0" w:firstLine="709"/>
      </w:pPr>
      <w:r>
        <w:t>и</w:t>
      </w:r>
      <w:r w:rsidR="00415D96">
        <w:t xml:space="preserve">нтерактивные элементы: </w:t>
      </w:r>
      <w:r w:rsidR="00C252DA">
        <w:t>в</w:t>
      </w:r>
      <w:r w:rsidR="00415D96">
        <w:t>озможность виртуального примерки ювелирных изделий</w:t>
      </w:r>
      <w:r>
        <w:t>;</w:t>
      </w:r>
    </w:p>
    <w:p w14:paraId="26554003" w14:textId="73D45E85" w:rsidR="00415D96" w:rsidRDefault="00F310C1" w:rsidP="00F310C1">
      <w:pPr>
        <w:pStyle w:val="a9"/>
        <w:numPr>
          <w:ilvl w:val="0"/>
          <w:numId w:val="8"/>
        </w:numPr>
        <w:ind w:left="0" w:firstLine="709"/>
      </w:pPr>
      <w:r>
        <w:t>п</w:t>
      </w:r>
      <w:r w:rsidR="00415D96">
        <w:t xml:space="preserve">одробные описания: </w:t>
      </w:r>
      <w:r w:rsidR="00C252DA">
        <w:t>к</w:t>
      </w:r>
      <w:r w:rsidR="00415D96">
        <w:t>аждое изделие сопровождается детальной информацией и историей (рис 1.6).</w:t>
      </w:r>
    </w:p>
    <w:p w14:paraId="2F858344" w14:textId="77777777" w:rsidR="00415D96" w:rsidRPr="001A31AC" w:rsidRDefault="00415D96">
      <w:pPr>
        <w:spacing w:before="280" w:after="240" w:line="240" w:lineRule="auto"/>
        <w:rPr>
          <w:bCs/>
          <w:szCs w:val="28"/>
        </w:rPr>
        <w:pPrChange w:id="293" w:author="Marta" w:date="2024-12-17T22:33:00Z">
          <w:pPr>
            <w:spacing w:after="0"/>
          </w:pPr>
        </w:pPrChange>
      </w:pPr>
      <w:r w:rsidRPr="008F558F">
        <w:rPr>
          <w:noProof/>
        </w:rPr>
        <w:drawing>
          <wp:inline distT="0" distB="0" distL="0" distR="0" wp14:anchorId="19FBB7BE" wp14:editId="68C4C1DF">
            <wp:extent cx="5940425" cy="3032760"/>
            <wp:effectExtent l="19050" t="19050" r="22225" b="1524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30327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00988D1" w14:textId="77777777" w:rsidR="00415D96" w:rsidRPr="001A31AC" w:rsidRDefault="00415D96">
      <w:pPr>
        <w:pStyle w:val="a9"/>
        <w:spacing w:after="280" w:line="240" w:lineRule="auto"/>
        <w:ind w:left="357"/>
        <w:jc w:val="center"/>
        <w:rPr>
          <w:bCs/>
          <w:szCs w:val="28"/>
        </w:rPr>
        <w:pPrChange w:id="294" w:author="Marta" w:date="2024-12-17T22:33:00Z">
          <w:pPr>
            <w:pStyle w:val="a9"/>
            <w:ind w:left="360"/>
            <w:jc w:val="center"/>
          </w:pPr>
        </w:pPrChange>
      </w:pPr>
      <w:r w:rsidRPr="001A31AC">
        <w:rPr>
          <w:bCs/>
          <w:szCs w:val="28"/>
        </w:rPr>
        <w:t>Рисунок 1.4 – Карточка товара на сайте «</w:t>
      </w:r>
      <w:r w:rsidRPr="001A31AC">
        <w:rPr>
          <w:bCs/>
          <w:szCs w:val="28"/>
          <w:lang w:val="en-US"/>
        </w:rPr>
        <w:t>Cartier</w:t>
      </w:r>
      <w:r w:rsidRPr="001A31AC">
        <w:rPr>
          <w:bCs/>
          <w:szCs w:val="28"/>
        </w:rPr>
        <w:t>»</w:t>
      </w:r>
    </w:p>
    <w:p w14:paraId="78D28DD8" w14:textId="77777777" w:rsidR="00415D96" w:rsidRDefault="00415D96" w:rsidP="00415D96">
      <w:pPr>
        <w:spacing w:after="0"/>
        <w:ind w:firstLine="720"/>
      </w:pPr>
      <w:r w:rsidRPr="00C252DA">
        <w:t>Минусы</w:t>
      </w:r>
      <w:r>
        <w:t>:</w:t>
      </w:r>
    </w:p>
    <w:p w14:paraId="40988218" w14:textId="4D1A6F39" w:rsidR="00415D96" w:rsidRDefault="00F310C1" w:rsidP="00F310C1">
      <w:pPr>
        <w:pStyle w:val="a9"/>
        <w:numPr>
          <w:ilvl w:val="0"/>
          <w:numId w:val="9"/>
        </w:numPr>
        <w:spacing w:after="0"/>
        <w:ind w:left="0" w:firstLine="709"/>
      </w:pPr>
      <w:r>
        <w:t>с</w:t>
      </w:r>
      <w:r w:rsidR="00415D96">
        <w:t xml:space="preserve">ложная навигация: </w:t>
      </w:r>
      <w:r w:rsidR="00C252DA">
        <w:t>и</w:t>
      </w:r>
      <w:r w:rsidR="00415D96">
        <w:t>з-за большого количества информации пользователи могут потеряться</w:t>
      </w:r>
      <w:r>
        <w:t>;</w:t>
      </w:r>
    </w:p>
    <w:p w14:paraId="35C3987A" w14:textId="7C9031BF" w:rsidR="00415D96" w:rsidRDefault="00F310C1" w:rsidP="00F310C1">
      <w:pPr>
        <w:pStyle w:val="a9"/>
        <w:numPr>
          <w:ilvl w:val="0"/>
          <w:numId w:val="9"/>
        </w:numPr>
        <w:spacing w:after="0"/>
        <w:ind w:left="0" w:firstLine="709"/>
      </w:pPr>
      <w:r>
        <w:t>м</w:t>
      </w:r>
      <w:r w:rsidR="00415D96">
        <w:t xml:space="preserve">едленная загрузка: </w:t>
      </w:r>
      <w:r w:rsidR="00C252DA">
        <w:t>с</w:t>
      </w:r>
      <w:r w:rsidR="00415D96">
        <w:t>траницы могут загружаться медленно из-за большого объема графики.</w:t>
      </w:r>
    </w:p>
    <w:p w14:paraId="2BBD5E48" w14:textId="77777777" w:rsidR="00415D96" w:rsidRPr="00C252DA" w:rsidRDefault="00415D96" w:rsidP="00415D96">
      <w:pPr>
        <w:spacing w:after="0"/>
        <w:ind w:firstLine="720"/>
      </w:pPr>
      <w:r w:rsidRPr="00C252DA">
        <w:t>Работа с БД:</w:t>
      </w:r>
    </w:p>
    <w:p w14:paraId="1AD6C175" w14:textId="3AEBDFF0" w:rsidR="00415D96" w:rsidRDefault="00F310C1" w:rsidP="00F310C1">
      <w:pPr>
        <w:pStyle w:val="a9"/>
        <w:numPr>
          <w:ilvl w:val="0"/>
          <w:numId w:val="10"/>
        </w:numPr>
        <w:spacing w:after="0"/>
        <w:ind w:left="0" w:firstLine="709"/>
      </w:pPr>
      <w:r>
        <w:t>с</w:t>
      </w:r>
      <w:r w:rsidR="00415D96">
        <w:t>ложная структура базы данных, которая включает в себя не только товары, но и историю бренда, что требует более глубокой организации данных</w:t>
      </w:r>
      <w:r>
        <w:t>;</w:t>
      </w:r>
    </w:p>
    <w:p w14:paraId="3BC85C0D" w14:textId="00F8A0F4" w:rsidR="00415D96" w:rsidRDefault="00F310C1" w:rsidP="00F310C1">
      <w:pPr>
        <w:pStyle w:val="a9"/>
        <w:numPr>
          <w:ilvl w:val="0"/>
          <w:numId w:val="10"/>
        </w:numPr>
        <w:spacing w:after="0"/>
        <w:ind w:left="0" w:firstLine="709"/>
      </w:pPr>
      <w:r>
        <w:t>и</w:t>
      </w:r>
      <w:r w:rsidR="00415D96">
        <w:t>спользует системы управления контентом для обновления информации о новых коллекциях и событиях.</w:t>
      </w:r>
    </w:p>
    <w:p w14:paraId="1080418E" w14:textId="5F8C0621" w:rsidR="00415D96" w:rsidRPr="00D4427F" w:rsidRDefault="00415D96" w:rsidP="00D4427F">
      <w:pPr>
        <w:pStyle w:val="a6"/>
        <w:numPr>
          <w:ilvl w:val="2"/>
          <w:numId w:val="2"/>
        </w:numPr>
        <w:outlineLvl w:val="2"/>
      </w:pPr>
      <w:bookmarkStart w:id="295" w:name="_Toc185369794"/>
      <w:r w:rsidRPr="00D4427F">
        <w:t>Аналог «</w:t>
      </w:r>
      <w:proofErr w:type="spellStart"/>
      <w:r w:rsidRPr="00D4427F">
        <w:rPr>
          <w:lang w:val="en-US"/>
        </w:rPr>
        <w:t>Ziko</w:t>
      </w:r>
      <w:proofErr w:type="spellEnd"/>
      <w:r w:rsidRPr="00D4427F">
        <w:t>»</w:t>
      </w:r>
      <w:bookmarkEnd w:id="295"/>
    </w:p>
    <w:p w14:paraId="235FAE78" w14:textId="7800774A" w:rsidR="00415D96" w:rsidRPr="006B132A" w:rsidRDefault="00415D96" w:rsidP="00415D96">
      <w:pPr>
        <w:ind w:firstLine="708"/>
      </w:pPr>
      <w:r>
        <w:t>Последним анал</w:t>
      </w:r>
      <w:r w:rsidR="0029662C">
        <w:t>о</w:t>
      </w:r>
      <w:r>
        <w:t>гом будет рассмотрен белорусский аналог ювелирных магазинов – «</w:t>
      </w:r>
      <w:proofErr w:type="spellStart"/>
      <w:r>
        <w:rPr>
          <w:lang w:val="en-US"/>
        </w:rPr>
        <w:t>Ziko</w:t>
      </w:r>
      <w:proofErr w:type="spellEnd"/>
      <w:r>
        <w:t>»</w:t>
      </w:r>
      <w:r w:rsidR="00C252DA" w:rsidRPr="00C252DA">
        <w:t xml:space="preserve"> [3]</w:t>
      </w:r>
      <w:r>
        <w:t>. Изображение главной страницы представлено на рисунке 1.5.</w:t>
      </w:r>
    </w:p>
    <w:p w14:paraId="28B4E8D1" w14:textId="77777777" w:rsidR="00415D96" w:rsidRDefault="00415D96">
      <w:pPr>
        <w:spacing w:after="240"/>
        <w:pPrChange w:id="296" w:author="Marta" w:date="2024-12-17T22:31:00Z">
          <w:pPr/>
        </w:pPrChange>
      </w:pPr>
      <w:r w:rsidRPr="00EF3B3B">
        <w:rPr>
          <w:noProof/>
        </w:rPr>
        <w:lastRenderedPageBreak/>
        <w:drawing>
          <wp:inline distT="0" distB="0" distL="0" distR="0" wp14:anchorId="5F4E7DA6" wp14:editId="613729E3">
            <wp:extent cx="5940425" cy="2853690"/>
            <wp:effectExtent l="19050" t="19050" r="22225" b="2286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28536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3F546EBF" w14:textId="77777777" w:rsidR="00415D96" w:rsidRDefault="00415D96">
      <w:pPr>
        <w:spacing w:after="280" w:line="240" w:lineRule="auto"/>
        <w:jc w:val="center"/>
        <w:pPrChange w:id="297" w:author="Marta" w:date="2024-12-17T22:31:00Z">
          <w:pPr>
            <w:jc w:val="center"/>
          </w:pPr>
        </w:pPrChange>
      </w:pPr>
      <w:r>
        <w:t>Рисунок 1.5 – Главная страница сайта «</w:t>
      </w:r>
      <w:proofErr w:type="spellStart"/>
      <w:r>
        <w:rPr>
          <w:lang w:val="en-US"/>
        </w:rPr>
        <w:t>Ziko</w:t>
      </w:r>
      <w:proofErr w:type="spellEnd"/>
      <w:r>
        <w:t>»</w:t>
      </w:r>
    </w:p>
    <w:p w14:paraId="2529608B" w14:textId="77777777" w:rsidR="00415D96" w:rsidRDefault="00415D96" w:rsidP="00415D96">
      <w:pPr>
        <w:spacing w:after="0"/>
      </w:pPr>
      <w:r>
        <w:tab/>
        <w:t xml:space="preserve">Сайт </w:t>
      </w:r>
      <w:proofErr w:type="spellStart"/>
      <w:r>
        <w:t>Ziko</w:t>
      </w:r>
      <w:proofErr w:type="spellEnd"/>
      <w:r>
        <w:t xml:space="preserve"> предлагает доступные ювелирные изделия и ориентирован на широкий круг потребителей. Дизайн более простой и ориентирован на практичность. </w:t>
      </w:r>
    </w:p>
    <w:p w14:paraId="3F696F17" w14:textId="77777777" w:rsidR="00415D96" w:rsidRDefault="00415D96" w:rsidP="00415D96">
      <w:pPr>
        <w:spacing w:after="0"/>
        <w:ind w:firstLine="708"/>
      </w:pPr>
      <w:r w:rsidRPr="00C252DA">
        <w:t>Плюсы</w:t>
      </w:r>
      <w:r>
        <w:t>:</w:t>
      </w:r>
    </w:p>
    <w:p w14:paraId="4AD7A0D8" w14:textId="3954DC18" w:rsidR="00415D96" w:rsidRDefault="00F310C1" w:rsidP="00F310C1">
      <w:pPr>
        <w:pStyle w:val="a9"/>
        <w:numPr>
          <w:ilvl w:val="0"/>
          <w:numId w:val="11"/>
        </w:numPr>
        <w:ind w:left="0" w:firstLine="709"/>
      </w:pPr>
      <w:r>
        <w:t>д</w:t>
      </w:r>
      <w:r w:rsidR="00415D96">
        <w:t xml:space="preserve">оступность информации: </w:t>
      </w:r>
      <w:r>
        <w:t>л</w:t>
      </w:r>
      <w:r w:rsidR="00415D96">
        <w:t>егкий доступ к информации о товарах и ценах</w:t>
      </w:r>
      <w:r>
        <w:t>;</w:t>
      </w:r>
    </w:p>
    <w:p w14:paraId="4D424FFE" w14:textId="5C6C4965" w:rsidR="00415D96" w:rsidRDefault="00F310C1" w:rsidP="00F310C1">
      <w:pPr>
        <w:pStyle w:val="a9"/>
        <w:numPr>
          <w:ilvl w:val="0"/>
          <w:numId w:val="11"/>
        </w:numPr>
        <w:ind w:left="0" w:firstLine="709"/>
      </w:pPr>
      <w:r>
        <w:t>а</w:t>
      </w:r>
      <w:r w:rsidR="00415D96">
        <w:t xml:space="preserve">кции и скидки: </w:t>
      </w:r>
      <w:r>
        <w:t>я</w:t>
      </w:r>
      <w:r w:rsidR="00415D96">
        <w:t>рко выделенные разделы с акциями и специальными предложениями</w:t>
      </w:r>
      <w:r>
        <w:t>;</w:t>
      </w:r>
    </w:p>
    <w:p w14:paraId="04038EBB" w14:textId="256C9ED6" w:rsidR="00415D96" w:rsidRDefault="00F310C1" w:rsidP="00F310C1">
      <w:pPr>
        <w:pStyle w:val="a9"/>
        <w:numPr>
          <w:ilvl w:val="0"/>
          <w:numId w:val="11"/>
        </w:numPr>
        <w:spacing w:after="0"/>
        <w:ind w:left="0" w:firstLine="709"/>
      </w:pPr>
      <w:r>
        <w:t>п</w:t>
      </w:r>
      <w:r w:rsidR="00415D96">
        <w:t xml:space="preserve">ростота использования: </w:t>
      </w:r>
      <w:r>
        <w:t>у</w:t>
      </w:r>
      <w:r w:rsidR="00415D96">
        <w:t>добное меню и фильтры, которые помогают быстро находить нужные товары.</w:t>
      </w:r>
    </w:p>
    <w:p w14:paraId="17874C0A" w14:textId="77777777" w:rsidR="00415D96" w:rsidRDefault="00415D96" w:rsidP="00F310C1">
      <w:pPr>
        <w:spacing w:after="0"/>
        <w:ind w:firstLine="709"/>
      </w:pPr>
      <w:r w:rsidRPr="00C252DA">
        <w:t>Минусы</w:t>
      </w:r>
      <w:r>
        <w:t>:</w:t>
      </w:r>
    </w:p>
    <w:p w14:paraId="3C7CE6A3" w14:textId="5ED5EFC7" w:rsidR="00415D96" w:rsidRDefault="00F310C1" w:rsidP="00F310C1">
      <w:pPr>
        <w:pStyle w:val="a9"/>
        <w:numPr>
          <w:ilvl w:val="0"/>
          <w:numId w:val="12"/>
        </w:numPr>
        <w:ind w:left="0" w:firstLine="709"/>
      </w:pPr>
      <w:r>
        <w:t>о</w:t>
      </w:r>
      <w:r w:rsidR="00415D96">
        <w:t xml:space="preserve">граниченный дизайн: </w:t>
      </w:r>
      <w:r>
        <w:t>м</w:t>
      </w:r>
      <w:r w:rsidR="00415D96">
        <w:t>еньше акцентов на визуальные элементы, что может снизить привлекательность</w:t>
      </w:r>
      <w:r>
        <w:t>;</w:t>
      </w:r>
    </w:p>
    <w:p w14:paraId="1EA8CE3D" w14:textId="026F56A9" w:rsidR="00415D96" w:rsidRDefault="00F310C1" w:rsidP="00F310C1">
      <w:pPr>
        <w:pStyle w:val="a9"/>
        <w:numPr>
          <w:ilvl w:val="0"/>
          <w:numId w:val="12"/>
        </w:numPr>
        <w:spacing w:after="0"/>
        <w:ind w:left="0" w:firstLine="709"/>
      </w:pPr>
      <w:r>
        <w:t>н</w:t>
      </w:r>
      <w:r w:rsidR="00415D96">
        <w:t xml:space="preserve">едостаток уникальности: </w:t>
      </w:r>
      <w:r>
        <w:t>н</w:t>
      </w:r>
      <w:r w:rsidR="00415D96">
        <w:t>ет впечатляющих интерактивных функций, как у конкурентов.</w:t>
      </w:r>
    </w:p>
    <w:p w14:paraId="4CFCB787" w14:textId="77777777" w:rsidR="00415D96" w:rsidRDefault="00415D96" w:rsidP="00F310C1">
      <w:pPr>
        <w:spacing w:after="0"/>
        <w:ind w:firstLine="709"/>
      </w:pPr>
      <w:r w:rsidRPr="00C252DA">
        <w:t>Работа с БД</w:t>
      </w:r>
      <w:r>
        <w:t>:</w:t>
      </w:r>
    </w:p>
    <w:p w14:paraId="161986D2" w14:textId="25517EEA" w:rsidR="00415D96" w:rsidRDefault="00F310C1" w:rsidP="00F310C1">
      <w:pPr>
        <w:pStyle w:val="a9"/>
        <w:numPr>
          <w:ilvl w:val="0"/>
          <w:numId w:val="13"/>
        </w:numPr>
        <w:ind w:left="0" w:firstLine="709"/>
      </w:pPr>
      <w:r>
        <w:t>и</w:t>
      </w:r>
      <w:r w:rsidR="00415D96">
        <w:t>спользует простую реляционную базу данных для управления товарами и пользователями</w:t>
      </w:r>
      <w:r>
        <w:t>;</w:t>
      </w:r>
    </w:p>
    <w:p w14:paraId="1B2D9BC7" w14:textId="104DB247" w:rsidR="00D4427F" w:rsidRDefault="00F310C1" w:rsidP="00F310C1">
      <w:pPr>
        <w:pStyle w:val="a9"/>
        <w:numPr>
          <w:ilvl w:val="0"/>
          <w:numId w:val="13"/>
        </w:numPr>
        <w:spacing w:after="0" w:line="240" w:lineRule="auto"/>
        <w:ind w:left="0" w:firstLine="709"/>
      </w:pPr>
      <w:r>
        <w:t>ф</w:t>
      </w:r>
      <w:r w:rsidR="00415D96">
        <w:t>ункционал базы данных сосредоточен на поддержке акций и скидок, что требует регулярного обновления информации.</w:t>
      </w:r>
    </w:p>
    <w:p w14:paraId="3376528D" w14:textId="05406581" w:rsidR="00415D96" w:rsidRDefault="00415D96" w:rsidP="00F310C1">
      <w:pPr>
        <w:spacing w:line="240" w:lineRule="auto"/>
        <w:ind w:firstLine="703"/>
      </w:pPr>
      <w:r>
        <w:t>Карточка товара и отображаемые данные организованы подобно другим сайтам, однако информации о товаре предоставлено больше, чем было на странице у «</w:t>
      </w:r>
      <w:r w:rsidRPr="001A31AC">
        <w:rPr>
          <w:lang w:val="en-US"/>
        </w:rPr>
        <w:t>Cartier</w:t>
      </w:r>
      <w:r>
        <w:t>»</w:t>
      </w:r>
      <w:ins w:id="298" w:author="Marta" w:date="2024-12-17T22:31:00Z">
        <w:r w:rsidR="00F70EB9">
          <w:t>, что может говорить о том, что база данных данного сайта хранит в себе больше и</w:t>
        </w:r>
      </w:ins>
      <w:ins w:id="299" w:author="Marta" w:date="2024-12-17T22:32:00Z">
        <w:r w:rsidR="00F70EB9">
          <w:t>нформации</w:t>
        </w:r>
      </w:ins>
      <w:r>
        <w:t xml:space="preserve"> (рис 1.6).</w:t>
      </w:r>
    </w:p>
    <w:p w14:paraId="5D49B27A" w14:textId="77777777" w:rsidR="00415D96" w:rsidRDefault="00415D96">
      <w:pPr>
        <w:spacing w:before="280" w:after="240" w:line="240" w:lineRule="auto"/>
        <w:pPrChange w:id="300" w:author="Marta" w:date="2024-12-17T22:32:00Z">
          <w:pPr/>
        </w:pPrChange>
      </w:pPr>
      <w:r w:rsidRPr="008F558F">
        <w:rPr>
          <w:noProof/>
        </w:rPr>
        <w:lastRenderedPageBreak/>
        <w:drawing>
          <wp:inline distT="0" distB="0" distL="0" distR="0" wp14:anchorId="1C4EC87A" wp14:editId="156DB016">
            <wp:extent cx="5848521" cy="2667000"/>
            <wp:effectExtent l="19050" t="19050" r="19050" b="1905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892016" cy="2686834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F50E88E" w14:textId="77777777" w:rsidR="00415D96" w:rsidRPr="006B132A" w:rsidRDefault="00415D96">
      <w:pPr>
        <w:pStyle w:val="a9"/>
        <w:spacing w:after="280"/>
        <w:jc w:val="center"/>
        <w:pPrChange w:id="301" w:author="Marta" w:date="2024-12-17T22:32:00Z">
          <w:pPr>
            <w:pStyle w:val="a9"/>
            <w:jc w:val="center"/>
          </w:pPr>
        </w:pPrChange>
      </w:pPr>
      <w:r>
        <w:t>Рисунок 1.6 – Карточка товара на сайте «</w:t>
      </w:r>
      <w:proofErr w:type="spellStart"/>
      <w:r>
        <w:rPr>
          <w:lang w:val="en-US"/>
        </w:rPr>
        <w:t>Ziko</w:t>
      </w:r>
      <w:proofErr w:type="spellEnd"/>
      <w:r>
        <w:t>»</w:t>
      </w:r>
    </w:p>
    <w:p w14:paraId="0DF6818E" w14:textId="77777777" w:rsidR="00415D96" w:rsidRDefault="00415D96">
      <w:pPr>
        <w:spacing w:after="0"/>
        <w:ind w:firstLine="709"/>
        <w:pPrChange w:id="302" w:author="Marta" w:date="2024-12-17T22:32:00Z">
          <w:pPr>
            <w:spacing w:after="0"/>
            <w:ind w:firstLine="360"/>
          </w:pPr>
        </w:pPrChange>
      </w:pPr>
      <w:r w:rsidRPr="006B132A">
        <w:t xml:space="preserve">Анализ показывает, что при разработке схемы базы данных для ювелирного магазина стоит учитывать как визуальные, так и функциональные аспекты. Успешный сайт должен сочетать в себе привлекательный дизайн, удобную навигацию и эффективное управление данными. Учитывая плюсы и минусы каждого из представленных сайтов, можно создать эффективную и удобную </w:t>
      </w:r>
      <w:r>
        <w:t>базу данных</w:t>
      </w:r>
      <w:r w:rsidRPr="006B132A">
        <w:t xml:space="preserve"> для пользователей, что в конечном итоге повысит уровень продаж и удовлетворенности клиентов.</w:t>
      </w:r>
    </w:p>
    <w:p w14:paraId="32FE34F7" w14:textId="6809B86D" w:rsidR="00415D96" w:rsidRDefault="00FA4E67" w:rsidP="004C487F">
      <w:pPr>
        <w:pStyle w:val="a6"/>
        <w:numPr>
          <w:ilvl w:val="1"/>
          <w:numId w:val="2"/>
        </w:numPr>
      </w:pPr>
      <w:bookmarkStart w:id="303" w:name="_Toc185369795"/>
      <w:r>
        <w:t>Описание функциональных требований</w:t>
      </w:r>
      <w:bookmarkEnd w:id="303"/>
    </w:p>
    <w:p w14:paraId="48E4371D" w14:textId="7515E1A9" w:rsidR="00FA4E67" w:rsidRDefault="00FA4E67" w:rsidP="00FA4E67">
      <w:pPr>
        <w:spacing w:after="0"/>
        <w:ind w:firstLine="709"/>
        <w:rPr>
          <w:lang w:val="zh-CN"/>
        </w:rPr>
      </w:pPr>
      <w:r>
        <w:t>В ходе изучения требований было выявлено, что база данных магазина украшений должна включать информацию об украшениях, клиентах, заказах, отзывах, запросах на пополнение товара. Были определены следующие варианты использования:</w:t>
      </w:r>
    </w:p>
    <w:p w14:paraId="76231DB6" w14:textId="208E3D88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х</w:t>
      </w:r>
      <w:r w:rsidR="00FA4E67" w:rsidRPr="665B09E7">
        <w:rPr>
          <w:rFonts w:eastAsia="Calibri"/>
          <w:color w:val="auto"/>
        </w:rPr>
        <w:t xml:space="preserve">ранение информации </w:t>
      </w:r>
      <w:r w:rsidR="00FA4E67">
        <w:t xml:space="preserve">об украшениях, менеджерах, клиентах, продавцах, администраторах, заказах, отзывах, </w:t>
      </w:r>
      <w:r>
        <w:rPr>
          <w:lang w:val="ru-RU"/>
        </w:rPr>
        <w:t>запросах</w:t>
      </w:r>
      <w:r w:rsidR="00FA4E67">
        <w:t xml:space="preserve"> на </w:t>
      </w:r>
      <w:r>
        <w:rPr>
          <w:lang w:val="ru-RU"/>
        </w:rPr>
        <w:t>пополнение товара и п</w:t>
      </w:r>
      <w:r w:rsidR="00FA4E67" w:rsidRPr="665B09E7">
        <w:rPr>
          <w:rFonts w:eastAsia="Calibri"/>
          <w:color w:val="auto"/>
        </w:rPr>
        <w:t>росмотр информации</w:t>
      </w:r>
      <w:r>
        <w:rPr>
          <w:rFonts w:eastAsia="Calibri"/>
          <w:color w:val="auto"/>
          <w:lang w:val="ru-RU"/>
        </w:rPr>
        <w:t>;</w:t>
      </w:r>
    </w:p>
    <w:p w14:paraId="3C37C894" w14:textId="02E1BFD6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п</w:t>
      </w:r>
      <w:r w:rsidR="00FA4E67" w:rsidRPr="1E86EBDF">
        <w:rPr>
          <w:rFonts w:eastAsia="Calibri"/>
          <w:color w:val="auto"/>
        </w:rPr>
        <w:t>оиск</w:t>
      </w:r>
      <w:r w:rsidR="00F530D8">
        <w:rPr>
          <w:rFonts w:eastAsia="Calibri"/>
          <w:color w:val="auto"/>
          <w:lang w:val="ru-RU"/>
        </w:rPr>
        <w:t xml:space="preserve"> и сортировка</w:t>
      </w:r>
      <w:r w:rsidR="00FA4E67" w:rsidRPr="1E86EBDF">
        <w:rPr>
          <w:rFonts w:eastAsia="Calibri"/>
          <w:color w:val="auto"/>
        </w:rPr>
        <w:t xml:space="preserve"> украшений по различным критериям</w:t>
      </w:r>
      <w:r>
        <w:rPr>
          <w:rFonts w:eastAsia="Calibri"/>
          <w:color w:val="auto"/>
          <w:lang w:val="ru-RU"/>
        </w:rPr>
        <w:t>;</w:t>
      </w:r>
    </w:p>
    <w:p w14:paraId="43169A2D" w14:textId="4A3A97C1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о</w:t>
      </w:r>
      <w:r w:rsidR="00FA4E67" w:rsidRPr="1E86EBDF">
        <w:rPr>
          <w:rFonts w:eastAsia="Calibri"/>
          <w:color w:val="auto"/>
        </w:rPr>
        <w:t>формление заказов на украшения</w:t>
      </w:r>
      <w:r>
        <w:rPr>
          <w:rFonts w:eastAsia="Calibri"/>
          <w:color w:val="auto"/>
          <w:lang w:val="ru-RU"/>
        </w:rPr>
        <w:t>;</w:t>
      </w:r>
      <w:r w:rsidR="00FA4E67" w:rsidRPr="1E86EBDF">
        <w:rPr>
          <w:rFonts w:eastAsia="Calibri"/>
          <w:color w:val="auto"/>
        </w:rPr>
        <w:t xml:space="preserve"> </w:t>
      </w:r>
    </w:p>
    <w:p w14:paraId="552583F7" w14:textId="45C6ADB4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о</w:t>
      </w:r>
      <w:r w:rsidR="00FA4E67" w:rsidRPr="1E86EBDF">
        <w:rPr>
          <w:rFonts w:eastAsia="Calibri"/>
          <w:color w:val="auto"/>
        </w:rPr>
        <w:t xml:space="preserve">тслеживание статуса </w:t>
      </w:r>
      <w:r w:rsidR="00C042DF">
        <w:rPr>
          <w:rFonts w:eastAsia="Calibri"/>
          <w:color w:val="auto"/>
          <w:lang w:val="ru-RU"/>
        </w:rPr>
        <w:t>запросов</w:t>
      </w:r>
      <w:r>
        <w:rPr>
          <w:rFonts w:eastAsia="Calibri"/>
          <w:color w:val="auto"/>
          <w:lang w:val="ru-RU"/>
        </w:rPr>
        <w:t xml:space="preserve"> на пополнение товара;</w:t>
      </w:r>
      <w:r w:rsidR="00FA4E67" w:rsidRPr="1E86EBDF">
        <w:rPr>
          <w:rFonts w:eastAsia="Calibri"/>
          <w:color w:val="auto"/>
        </w:rPr>
        <w:t xml:space="preserve"> </w:t>
      </w:r>
    </w:p>
    <w:p w14:paraId="1B448FD9" w14:textId="1138B85C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п</w:t>
      </w:r>
      <w:r w:rsidR="00FA4E67" w:rsidRPr="1E86EBDF">
        <w:rPr>
          <w:rFonts w:eastAsia="Calibri"/>
          <w:color w:val="auto"/>
        </w:rPr>
        <w:t>росмотр истории покупок клиентов</w:t>
      </w:r>
      <w:r>
        <w:rPr>
          <w:rFonts w:eastAsia="Calibri"/>
          <w:color w:val="auto"/>
          <w:lang w:val="ru-RU"/>
        </w:rPr>
        <w:t>;</w:t>
      </w:r>
    </w:p>
    <w:p w14:paraId="304F27A3" w14:textId="56DB655E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  <w:lang w:val="ru-RU"/>
        </w:rPr>
      </w:pPr>
      <w:r>
        <w:rPr>
          <w:rFonts w:eastAsia="Calibri"/>
          <w:color w:val="auto"/>
          <w:lang w:val="ru-RU"/>
        </w:rPr>
        <w:t>о</w:t>
      </w:r>
      <w:r w:rsidR="00FA4E67" w:rsidRPr="1E86EBDF">
        <w:rPr>
          <w:rFonts w:eastAsia="Calibri"/>
          <w:color w:val="auto"/>
        </w:rPr>
        <w:t>ставление отзывов о приобретенных товарах и обслуживании</w:t>
      </w:r>
      <w:r>
        <w:rPr>
          <w:rFonts w:eastAsia="Calibri"/>
          <w:color w:val="auto"/>
          <w:lang w:val="ru-RU"/>
        </w:rPr>
        <w:t>;</w:t>
      </w:r>
    </w:p>
    <w:p w14:paraId="766D9C41" w14:textId="79A4711C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д</w:t>
      </w:r>
      <w:r w:rsidR="00FA4E67" w:rsidRPr="1E86EBDF">
        <w:rPr>
          <w:rFonts w:eastAsia="Calibri"/>
          <w:color w:val="auto"/>
        </w:rPr>
        <w:t>обавление и обновление информации об украшениях</w:t>
      </w:r>
      <w:r>
        <w:rPr>
          <w:rFonts w:eastAsia="Calibri"/>
          <w:color w:val="auto"/>
          <w:lang w:val="ru-RU"/>
        </w:rPr>
        <w:t>;</w:t>
      </w:r>
      <w:r w:rsidR="00FA4E67" w:rsidRPr="1E86EBDF">
        <w:rPr>
          <w:rFonts w:eastAsia="Calibri"/>
          <w:color w:val="auto"/>
        </w:rPr>
        <w:t xml:space="preserve"> </w:t>
      </w:r>
    </w:p>
    <w:p w14:paraId="66107235" w14:textId="6B89BE7C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у</w:t>
      </w:r>
      <w:r w:rsidR="00FA4E67" w:rsidRPr="1E86EBDF">
        <w:rPr>
          <w:rFonts w:eastAsia="Calibri"/>
          <w:color w:val="auto"/>
        </w:rPr>
        <w:t>даление украшений из базы данных</w:t>
      </w:r>
      <w:r>
        <w:rPr>
          <w:rFonts w:eastAsia="Calibri"/>
          <w:color w:val="auto"/>
          <w:lang w:val="ru-RU"/>
        </w:rPr>
        <w:t>;</w:t>
      </w:r>
      <w:r w:rsidR="00FA4E67" w:rsidRPr="1E86EBDF">
        <w:rPr>
          <w:rFonts w:eastAsia="Calibri"/>
          <w:color w:val="auto"/>
        </w:rPr>
        <w:t xml:space="preserve"> </w:t>
      </w:r>
    </w:p>
    <w:p w14:paraId="5D972298" w14:textId="0B77D587" w:rsidR="00FA4E67" w:rsidRDefault="0029662C" w:rsidP="00F310C1">
      <w:pPr>
        <w:pStyle w:val="11"/>
        <w:numPr>
          <w:ilvl w:val="0"/>
          <w:numId w:val="49"/>
        </w:numPr>
        <w:spacing w:after="0" w:afterAutospacing="0"/>
        <w:ind w:left="0" w:firstLine="709"/>
      </w:pPr>
      <w:r>
        <w:rPr>
          <w:lang w:val="ru-RU"/>
        </w:rPr>
        <w:t>в</w:t>
      </w:r>
      <w:r w:rsidR="00FA4E67">
        <w:t>едение учета проданных украшений</w:t>
      </w:r>
      <w:r>
        <w:rPr>
          <w:lang w:val="ru-RU"/>
        </w:rPr>
        <w:t>;</w:t>
      </w:r>
    </w:p>
    <w:p w14:paraId="0A171549" w14:textId="5440ED1B" w:rsidR="00FA4E67" w:rsidRDefault="0029662C" w:rsidP="00F310C1">
      <w:pPr>
        <w:pStyle w:val="Default"/>
        <w:numPr>
          <w:ilvl w:val="0"/>
          <w:numId w:val="49"/>
        </w:numPr>
        <w:spacing w:after="0"/>
        <w:ind w:left="0" w:firstLine="709"/>
        <w:rPr>
          <w:rFonts w:eastAsia="Calibri"/>
          <w:color w:val="auto"/>
        </w:rPr>
      </w:pPr>
      <w:r>
        <w:rPr>
          <w:rFonts w:eastAsia="Calibri"/>
          <w:color w:val="auto"/>
          <w:lang w:val="ru-RU"/>
        </w:rPr>
        <w:t>о</w:t>
      </w:r>
      <w:r w:rsidR="00FA4E67" w:rsidRPr="1E86EBDF">
        <w:rPr>
          <w:rFonts w:eastAsia="Calibri"/>
          <w:color w:val="auto"/>
        </w:rPr>
        <w:t>беспечение защиты данных и авторизации доступа к базе данных</w:t>
      </w:r>
      <w:r>
        <w:rPr>
          <w:rFonts w:eastAsia="Calibri"/>
          <w:color w:val="auto"/>
          <w:lang w:val="ru-RU"/>
        </w:rPr>
        <w:t>;</w:t>
      </w:r>
    </w:p>
    <w:p w14:paraId="329852DC" w14:textId="5B11B9C9" w:rsidR="00FA4E67" w:rsidRPr="00F530D8" w:rsidRDefault="0029662C" w:rsidP="00F310C1">
      <w:pPr>
        <w:pStyle w:val="11"/>
        <w:numPr>
          <w:ilvl w:val="0"/>
          <w:numId w:val="49"/>
        </w:numPr>
        <w:spacing w:after="0" w:afterAutospacing="0"/>
        <w:ind w:left="0" w:firstLine="709"/>
      </w:pPr>
      <w:r>
        <w:rPr>
          <w:lang w:val="ru-RU"/>
        </w:rPr>
        <w:t>м</w:t>
      </w:r>
      <w:r w:rsidR="00FA4E67">
        <w:t>ониторинг состояния базы данных и обнаружение проблем в работе</w:t>
      </w:r>
      <w:r w:rsidR="00F530D8">
        <w:rPr>
          <w:lang w:val="ru-RU"/>
        </w:rPr>
        <w:t>.</w:t>
      </w:r>
    </w:p>
    <w:p w14:paraId="2FE2F8DA" w14:textId="51B315E5" w:rsidR="00F530D8" w:rsidRDefault="00F530D8" w:rsidP="004C487F">
      <w:pPr>
        <w:pStyle w:val="a6"/>
        <w:numPr>
          <w:ilvl w:val="1"/>
          <w:numId w:val="2"/>
        </w:numPr>
      </w:pPr>
      <w:bookmarkStart w:id="304" w:name="_Toc185369796"/>
      <w:r>
        <w:lastRenderedPageBreak/>
        <w:t>Описание нефункциональных требований</w:t>
      </w:r>
      <w:bookmarkEnd w:id="304"/>
    </w:p>
    <w:p w14:paraId="7E7B9F6E" w14:textId="77777777" w:rsidR="00F530D8" w:rsidRDefault="00F530D8" w:rsidP="00F530D8">
      <w:pPr>
        <w:spacing w:after="0"/>
        <w:ind w:firstLine="709"/>
      </w:pPr>
      <w:r>
        <w:t>В качестве нефункциональных требований, можно выделить:</w:t>
      </w:r>
    </w:p>
    <w:p w14:paraId="67A031D3" w14:textId="28AF1CDE" w:rsidR="00F530D8" w:rsidRDefault="00F530D8" w:rsidP="0029662C">
      <w:pPr>
        <w:pStyle w:val="aa"/>
        <w:numPr>
          <w:ilvl w:val="0"/>
          <w:numId w:val="15"/>
        </w:numPr>
        <w:spacing w:before="0" w:beforeAutospacing="0" w:after="0" w:afterAutospacing="0"/>
        <w:ind w:left="0" w:firstLine="709"/>
      </w:pPr>
      <w:r w:rsidRPr="665B09E7">
        <w:rPr>
          <w:lang w:val="ru-RU"/>
        </w:rPr>
        <w:t xml:space="preserve"> </w:t>
      </w:r>
      <w:r w:rsidR="0029662C">
        <w:rPr>
          <w:lang w:val="ru-RU"/>
        </w:rPr>
        <w:t>б</w:t>
      </w:r>
      <w:r>
        <w:t>езопасность: база данных должна обеспечивать безопасность данных и</w:t>
      </w:r>
      <w:r>
        <w:rPr>
          <w:lang w:val="ru-RU"/>
        </w:rPr>
        <w:t xml:space="preserve"> </w:t>
      </w:r>
      <w:r>
        <w:t>защиту от несанкционированного доступа, в том числе использование механизмов авторизации и аутентификации</w:t>
      </w:r>
      <w:r w:rsidR="0029662C">
        <w:rPr>
          <w:lang w:val="ru-RU"/>
        </w:rPr>
        <w:t>;</w:t>
      </w:r>
    </w:p>
    <w:p w14:paraId="07A45707" w14:textId="7E576C4C" w:rsidR="00F530D8" w:rsidRDefault="00F530D8" w:rsidP="0029662C">
      <w:pPr>
        <w:pStyle w:val="11"/>
        <w:numPr>
          <w:ilvl w:val="0"/>
          <w:numId w:val="15"/>
        </w:numPr>
        <w:spacing w:before="0" w:beforeAutospacing="0" w:after="0" w:afterAutospacing="0"/>
        <w:ind w:left="0" w:firstLine="709"/>
      </w:pPr>
      <w:r w:rsidRPr="1E86EBDF">
        <w:rPr>
          <w:lang w:val="ru-RU"/>
        </w:rPr>
        <w:t xml:space="preserve"> </w:t>
      </w:r>
      <w:r w:rsidR="0029662C">
        <w:rPr>
          <w:lang w:val="ru-RU"/>
        </w:rPr>
        <w:t>п</w:t>
      </w:r>
      <w:r>
        <w:t xml:space="preserve">роизводительность: </w:t>
      </w:r>
      <w:r w:rsidR="0029662C">
        <w:rPr>
          <w:lang w:val="ru-RU"/>
        </w:rPr>
        <w:t>б</w:t>
      </w:r>
      <w:r>
        <w:t>аза данных должна иметь высокую производительность и обеспечивать быстрый доступ к данным для обеспечения эффективной работы магазина украшений</w:t>
      </w:r>
      <w:r w:rsidR="0029662C">
        <w:rPr>
          <w:lang w:val="ru-RU"/>
        </w:rPr>
        <w:t>;</w:t>
      </w:r>
    </w:p>
    <w:p w14:paraId="46AB662F" w14:textId="4678E546" w:rsidR="00F530D8" w:rsidRDefault="00F530D8" w:rsidP="0029662C">
      <w:pPr>
        <w:pStyle w:val="11"/>
        <w:numPr>
          <w:ilvl w:val="0"/>
          <w:numId w:val="15"/>
        </w:numPr>
        <w:spacing w:before="0" w:beforeAutospacing="0" w:after="0" w:afterAutospacing="0"/>
        <w:ind w:left="0" w:firstLine="709"/>
      </w:pPr>
      <w:r w:rsidRPr="665B09E7">
        <w:rPr>
          <w:lang w:val="ru-RU"/>
        </w:rPr>
        <w:t xml:space="preserve"> </w:t>
      </w:r>
      <w:r w:rsidR="0029662C">
        <w:rPr>
          <w:lang w:val="ru-RU"/>
        </w:rPr>
        <w:t>н</w:t>
      </w:r>
      <w:r>
        <w:t>адежность: база данных должна быть надежной и стабильной,</w:t>
      </w:r>
      <w:r w:rsidRPr="665B09E7">
        <w:rPr>
          <w:lang w:val="ru-RU"/>
        </w:rPr>
        <w:t xml:space="preserve"> </w:t>
      </w:r>
      <w:r>
        <w:t>обеспечивать целостность данных и иметь возможность быстрого восстановления после сбоев</w:t>
      </w:r>
      <w:r w:rsidR="0029662C">
        <w:rPr>
          <w:lang w:val="ru-RU"/>
        </w:rPr>
        <w:t>;</w:t>
      </w:r>
    </w:p>
    <w:p w14:paraId="387BED38" w14:textId="593EEA12" w:rsidR="00F530D8" w:rsidRDefault="00F530D8" w:rsidP="0029662C">
      <w:pPr>
        <w:pStyle w:val="11"/>
        <w:numPr>
          <w:ilvl w:val="0"/>
          <w:numId w:val="15"/>
        </w:numPr>
        <w:spacing w:before="0" w:beforeAutospacing="0" w:after="0" w:afterAutospacing="0"/>
        <w:ind w:left="0" w:firstLine="709"/>
      </w:pPr>
      <w:r w:rsidRPr="665B09E7">
        <w:rPr>
          <w:lang w:val="ru-RU"/>
        </w:rPr>
        <w:t xml:space="preserve"> </w:t>
      </w:r>
      <w:r w:rsidR="0029662C">
        <w:rPr>
          <w:lang w:val="ru-RU"/>
        </w:rPr>
        <w:t>м</w:t>
      </w:r>
      <w:r>
        <w:t>асштабируемость: база данных должна быть масштабируемой и гибкой, чтобы обеспечивать эффективное управление растущим объемом данных магазина украшений</w:t>
      </w:r>
      <w:r w:rsidR="0029662C">
        <w:rPr>
          <w:lang w:val="ru-RU"/>
        </w:rPr>
        <w:t>;</w:t>
      </w:r>
    </w:p>
    <w:p w14:paraId="05485683" w14:textId="5C1DD4F9" w:rsidR="00F530D8" w:rsidRPr="00F530D8" w:rsidRDefault="00F530D8" w:rsidP="0029662C">
      <w:pPr>
        <w:pStyle w:val="11"/>
        <w:numPr>
          <w:ilvl w:val="0"/>
          <w:numId w:val="15"/>
        </w:numPr>
        <w:spacing w:before="0" w:beforeAutospacing="0" w:after="0" w:afterAutospacing="0"/>
        <w:ind w:left="0" w:firstLine="709"/>
      </w:pPr>
      <w:r w:rsidRPr="665B09E7">
        <w:rPr>
          <w:lang w:val="ru-RU"/>
        </w:rPr>
        <w:t xml:space="preserve"> </w:t>
      </w:r>
      <w:r w:rsidR="0029662C">
        <w:rPr>
          <w:lang w:val="ru-RU"/>
        </w:rPr>
        <w:t>у</w:t>
      </w:r>
      <w:r>
        <w:t>добство использования: база данных должна быть удобной и простой в использовании для обеспечения эффективной работы пользователей.</w:t>
      </w:r>
    </w:p>
    <w:p w14:paraId="352FD2D3" w14:textId="08ABFE97" w:rsidR="00F530D8" w:rsidRDefault="00F530D8" w:rsidP="004C487F">
      <w:pPr>
        <w:pStyle w:val="a6"/>
        <w:numPr>
          <w:ilvl w:val="1"/>
          <w:numId w:val="2"/>
        </w:numPr>
      </w:pPr>
      <w:bookmarkStart w:id="305" w:name="_Toc185369797"/>
      <w:r>
        <w:t>Вывод</w:t>
      </w:r>
      <w:r w:rsidR="0097776F">
        <w:rPr>
          <w:lang w:val="en-US"/>
        </w:rPr>
        <w:t xml:space="preserve"> </w:t>
      </w:r>
      <w:r w:rsidR="0097776F">
        <w:t>по разделу</w:t>
      </w:r>
      <w:bookmarkEnd w:id="305"/>
    </w:p>
    <w:p w14:paraId="0CF3C3E3" w14:textId="7B98775A" w:rsidR="00F530D8" w:rsidRDefault="00F530D8" w:rsidP="00F530D8">
      <w:pPr>
        <w:pStyle w:val="aa"/>
        <w:spacing w:before="0" w:beforeAutospacing="0" w:after="0" w:afterAutospacing="0"/>
        <w:ind w:firstLine="709"/>
        <w:rPr>
          <w:rFonts w:eastAsiaTheme="minorEastAsia"/>
          <w:color w:val="000000"/>
          <w:lang w:val="ru-RU" w:eastAsia="en-US"/>
        </w:rPr>
      </w:pPr>
      <w:r>
        <w:t xml:space="preserve">В данном разделе </w:t>
      </w:r>
      <w:r w:rsidRPr="1E86EBDF">
        <w:rPr>
          <w:rFonts w:eastAsiaTheme="minorEastAsia"/>
          <w:color w:val="000000" w:themeColor="text1"/>
          <w:lang w:val="ru-RU" w:eastAsia="en-US"/>
        </w:rPr>
        <w:t xml:space="preserve">проведен аналитический обзор аналогичных проектов, включающий </w:t>
      </w:r>
      <w:r>
        <w:rPr>
          <w:rFonts w:eastAsiaTheme="minorEastAsia"/>
          <w:color w:val="000000" w:themeColor="text1"/>
          <w:lang w:val="ru-RU" w:eastAsia="en-US"/>
        </w:rPr>
        <w:t>три</w:t>
      </w:r>
      <w:r w:rsidRPr="1E86EBDF">
        <w:rPr>
          <w:rFonts w:eastAsiaTheme="minorEastAsia"/>
          <w:color w:val="000000" w:themeColor="text1"/>
          <w:lang w:val="ru-RU" w:eastAsia="en-US"/>
        </w:rPr>
        <w:t xml:space="preserve"> конкретных примера: "</w:t>
      </w:r>
      <w:r w:rsidRPr="1E86EBDF">
        <w:rPr>
          <w:rFonts w:eastAsiaTheme="minorEastAsia"/>
          <w:color w:val="000000" w:themeColor="text1"/>
          <w:lang w:eastAsia="en-US"/>
        </w:rPr>
        <w:t>Pandora</w:t>
      </w:r>
      <w:r w:rsidRPr="1E86EBDF">
        <w:rPr>
          <w:rFonts w:eastAsiaTheme="minorEastAsia"/>
          <w:color w:val="000000" w:themeColor="text1"/>
          <w:lang w:val="ru-RU" w:eastAsia="en-US"/>
        </w:rPr>
        <w:t>"</w:t>
      </w:r>
      <w:r>
        <w:rPr>
          <w:rFonts w:eastAsiaTheme="minorEastAsia"/>
          <w:color w:val="000000" w:themeColor="text1"/>
          <w:lang w:val="ru-RU" w:eastAsia="en-US"/>
        </w:rPr>
        <w:t>,</w:t>
      </w:r>
      <w:r w:rsidRPr="1E86EBDF">
        <w:rPr>
          <w:rFonts w:eastAsiaTheme="minorEastAsia"/>
          <w:color w:val="000000" w:themeColor="text1"/>
          <w:lang w:val="ru-RU" w:eastAsia="en-US"/>
        </w:rPr>
        <w:t xml:space="preserve"> "</w:t>
      </w:r>
      <w:r w:rsidRPr="1E86EBDF">
        <w:rPr>
          <w:rFonts w:eastAsiaTheme="minorEastAsia"/>
          <w:color w:val="000000" w:themeColor="text1"/>
          <w:lang w:eastAsia="en-US"/>
        </w:rPr>
        <w:t>Cartier</w:t>
      </w:r>
      <w:r w:rsidRPr="1E86EBDF">
        <w:rPr>
          <w:rFonts w:eastAsiaTheme="minorEastAsia"/>
          <w:color w:val="000000" w:themeColor="text1"/>
          <w:lang w:val="ru-RU" w:eastAsia="en-US"/>
        </w:rPr>
        <w:t>"</w:t>
      </w:r>
      <w:r>
        <w:rPr>
          <w:rFonts w:eastAsiaTheme="minorEastAsia"/>
          <w:color w:val="000000" w:themeColor="text1"/>
          <w:lang w:val="ru-RU" w:eastAsia="en-US"/>
        </w:rPr>
        <w:t xml:space="preserve"> и </w:t>
      </w:r>
      <w:r w:rsidRPr="1E86EBDF">
        <w:rPr>
          <w:rFonts w:eastAsiaTheme="minorEastAsia"/>
          <w:color w:val="000000" w:themeColor="text1"/>
          <w:lang w:val="ru-RU" w:eastAsia="en-US"/>
        </w:rPr>
        <w:t>"</w:t>
      </w:r>
      <w:proofErr w:type="spellStart"/>
      <w:r>
        <w:rPr>
          <w:rFonts w:eastAsiaTheme="minorEastAsia"/>
          <w:color w:val="000000" w:themeColor="text1"/>
          <w:lang w:val="en-US" w:eastAsia="en-US"/>
        </w:rPr>
        <w:t>Ziko</w:t>
      </w:r>
      <w:proofErr w:type="spellEnd"/>
      <w:r w:rsidRPr="1E86EBDF">
        <w:rPr>
          <w:rFonts w:eastAsiaTheme="minorEastAsia"/>
          <w:color w:val="000000" w:themeColor="text1"/>
          <w:lang w:val="ru-RU" w:eastAsia="en-US"/>
        </w:rPr>
        <w:t xml:space="preserve">". Это позволило выявить достоинства и недостатки существующих решений и использовать их при разработке нового проекта. </w:t>
      </w:r>
    </w:p>
    <w:p w14:paraId="5E3FAB1F" w14:textId="22A1E7D1" w:rsidR="00F530D8" w:rsidRDefault="00F530D8" w:rsidP="00F530D8">
      <w:pPr>
        <w:ind w:firstLine="709"/>
        <w:rPr>
          <w:rFonts w:eastAsiaTheme="minorEastAsia"/>
          <w:color w:val="000000" w:themeColor="text1"/>
        </w:rPr>
      </w:pPr>
      <w:r w:rsidRPr="1E86EBDF">
        <w:rPr>
          <w:rFonts w:eastAsiaTheme="minorEastAsia"/>
          <w:color w:val="000000" w:themeColor="text1"/>
        </w:rPr>
        <w:t>Важным этапом является изучение требований и определение основных функциональных и нефункциональных требований к базе данных. Это позволило выявить ключевые аспекты, которые следует учесть при проектировании и разработке проекта</w:t>
      </w:r>
    </w:p>
    <w:p w14:paraId="3847150B" w14:textId="77777777" w:rsidR="00F530D8" w:rsidRDefault="00F530D8">
      <w:pPr>
        <w:jc w:val="left"/>
        <w:rPr>
          <w:rFonts w:eastAsiaTheme="minorEastAsia"/>
          <w:color w:val="000000" w:themeColor="text1"/>
        </w:rPr>
      </w:pPr>
      <w:r>
        <w:rPr>
          <w:rFonts w:eastAsiaTheme="minorEastAsia"/>
          <w:color w:val="000000" w:themeColor="text1"/>
        </w:rPr>
        <w:br w:type="page"/>
      </w:r>
    </w:p>
    <w:p w14:paraId="1588228B" w14:textId="7A26A558" w:rsidR="00F530D8" w:rsidRDefault="00F530D8">
      <w:pPr>
        <w:pStyle w:val="1"/>
      </w:pPr>
      <w:bookmarkStart w:id="306" w:name="_Toc185369798"/>
      <w:r>
        <w:lastRenderedPageBreak/>
        <w:t>Проектирование базы данных</w:t>
      </w:r>
      <w:bookmarkEnd w:id="306"/>
    </w:p>
    <w:p w14:paraId="7F993002" w14:textId="33633DFA" w:rsidR="00841B97" w:rsidRDefault="00B220B8" w:rsidP="002A6F1E">
      <w:pPr>
        <w:pStyle w:val="a6"/>
        <w:numPr>
          <w:ilvl w:val="1"/>
          <w:numId w:val="2"/>
        </w:numPr>
      </w:pPr>
      <w:bookmarkStart w:id="307" w:name="_Toc185369799"/>
      <w:r>
        <w:t>Определение вариантов использования</w:t>
      </w:r>
      <w:bookmarkEnd w:id="307"/>
    </w:p>
    <w:p w14:paraId="22837ACF" w14:textId="365839DB" w:rsidR="00B220B8" w:rsidRDefault="00B220B8" w:rsidP="00B220B8">
      <w:pPr>
        <w:ind w:firstLine="709"/>
      </w:pPr>
      <w:r>
        <w:t>В этом разделе представлена диаграмма, демонстрирующая сценарии взаимодействия пользователей с системой. Она выполняет роль визуального инструмента для понимания функционала проекта, выделяя ключевые роли и доступные действия. Каждый сценарий описывает определённые задачи, которые система должна реализовать, что способствует более точному формулированию требований и ожиданий пользователей. Изучение этих сценариев будет полезно для дальнейшего проектирования и настройки системы в соответствии с потребностями целевой аудитории. Диаграмма, касающаяся разрабатываемой базы данных, представлена на рисунке 2.1.</w:t>
      </w:r>
    </w:p>
    <w:p w14:paraId="71B0620B" w14:textId="6ECEE074" w:rsidR="00B220B8" w:rsidRPr="00B220B8" w:rsidRDefault="00655572">
      <w:pPr>
        <w:spacing w:before="280" w:after="240" w:line="240" w:lineRule="auto"/>
        <w:pPrChange w:id="308" w:author="Marta" w:date="2024-12-17T22:33:00Z">
          <w:pPr/>
        </w:pPrChange>
      </w:pPr>
      <w:r>
        <w:rPr>
          <w:noProof/>
        </w:rPr>
        <w:drawing>
          <wp:inline distT="0" distB="0" distL="0" distR="0" wp14:anchorId="1185B65C" wp14:editId="02F0AD09">
            <wp:extent cx="6408420" cy="3655695"/>
            <wp:effectExtent l="19050" t="19050" r="11430" b="20955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diagramm_final.drawio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65569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6BDB1845" w14:textId="4F249BA3" w:rsidR="00F530D8" w:rsidRDefault="00E00C02">
      <w:pPr>
        <w:spacing w:before="240" w:after="280"/>
        <w:jc w:val="center"/>
        <w:rPr>
          <w:lang w:eastAsia="zh-CN"/>
        </w:rPr>
        <w:pPrChange w:id="309" w:author="Marta" w:date="2024-12-17T22:34:00Z">
          <w:pPr>
            <w:jc w:val="center"/>
          </w:pPr>
        </w:pPrChange>
      </w:pPr>
      <w:r>
        <w:rPr>
          <w:lang w:eastAsia="zh-CN"/>
        </w:rPr>
        <w:t>Рисунок 2.1 – Диаграмма вариантов использования</w:t>
      </w:r>
    </w:p>
    <w:p w14:paraId="4A73ADBB" w14:textId="74284CA4" w:rsidR="00E00C02" w:rsidRDefault="00E00C02" w:rsidP="00E00C02">
      <w:pPr>
        <w:ind w:firstLine="720"/>
        <w:rPr>
          <w:ins w:id="310" w:author="Marta" w:date="2024-12-17T20:16:00Z"/>
          <w:lang w:eastAsia="zh-CN"/>
        </w:rPr>
      </w:pPr>
      <w:r>
        <w:rPr>
          <w:lang w:eastAsia="zh-CN"/>
        </w:rPr>
        <w:t>Актерами на диаграмме являются продавец, администратор, менеджер и гость. Варианты использования включают в себя проверка наличия товара, изменение/добавление/удаление товаров, просмотр статистики и другое.</w:t>
      </w:r>
    </w:p>
    <w:p w14:paraId="49113600" w14:textId="3E29F09D" w:rsidR="00EE09E3" w:rsidRDefault="00EE09E3" w:rsidP="00EE09E3">
      <w:pPr>
        <w:pStyle w:val="a6"/>
        <w:numPr>
          <w:ilvl w:val="1"/>
          <w:numId w:val="2"/>
        </w:numPr>
        <w:rPr>
          <w:ins w:id="311" w:author="Marta" w:date="2024-12-17T20:17:00Z"/>
          <w:lang w:eastAsia="zh-CN"/>
        </w:rPr>
      </w:pPr>
      <w:bookmarkStart w:id="312" w:name="_Toc185369800"/>
      <w:ins w:id="313" w:author="Marta" w:date="2024-12-17T20:17:00Z">
        <w:r>
          <w:rPr>
            <w:lang w:eastAsia="zh-CN"/>
          </w:rPr>
          <w:t>Схема базы данных</w:t>
        </w:r>
        <w:bookmarkEnd w:id="312"/>
      </w:ins>
    </w:p>
    <w:p w14:paraId="4392F1F9" w14:textId="77777777" w:rsidR="00F70EB9" w:rsidRDefault="00EE09E3" w:rsidP="00EE09E3">
      <w:pPr>
        <w:spacing w:after="0"/>
        <w:ind w:firstLine="709"/>
        <w:rPr>
          <w:ins w:id="314" w:author="Marta" w:date="2024-12-17T22:34:00Z"/>
          <w:lang w:eastAsia="zh-CN"/>
        </w:rPr>
      </w:pPr>
      <w:moveToRangeStart w:id="315" w:author="Marta" w:date="2024-12-17T20:17:00Z" w:name="move185359063"/>
      <w:moveTo w:id="316" w:author="Marta" w:date="2024-12-17T20:17:00Z">
        <w:r>
          <w:rPr>
            <w:lang w:eastAsia="zh-CN"/>
          </w:rPr>
          <w:t xml:space="preserve">Схема базы данных — это структурированное представление организации данных в базе. Она описывает таблицы, поля, типы данных и связи между таблицами. </w:t>
        </w:r>
        <w:r>
          <w:rPr>
            <w:lang w:eastAsia="zh-CN"/>
          </w:rPr>
          <w:lastRenderedPageBreak/>
          <w:t xml:space="preserve">Схема помогает определить, как данные будут храниться, организовываться и взаимодействовать друг с другом. </w:t>
        </w:r>
      </w:moveTo>
    </w:p>
    <w:p w14:paraId="2F503AC0" w14:textId="222A15CC" w:rsidR="00EE09E3" w:rsidRDefault="00EE09E3" w:rsidP="00EE09E3">
      <w:pPr>
        <w:spacing w:after="0"/>
        <w:ind w:firstLine="709"/>
        <w:rPr>
          <w:moveTo w:id="317" w:author="Marta" w:date="2024-12-17T20:17:00Z"/>
          <w:lang w:eastAsia="zh-CN"/>
        </w:rPr>
      </w:pPr>
      <w:moveTo w:id="318" w:author="Marta" w:date="2024-12-17T20:17:00Z">
        <w:r>
          <w:rPr>
            <w:lang w:eastAsia="zh-CN"/>
          </w:rPr>
          <w:t>Основные элементы схемы включают:</w:t>
        </w:r>
      </w:moveTo>
    </w:p>
    <w:p w14:paraId="33EAB051" w14:textId="77777777" w:rsidR="00EE09E3" w:rsidRDefault="00EE09E3" w:rsidP="00EE09E3">
      <w:pPr>
        <w:pStyle w:val="a9"/>
        <w:numPr>
          <w:ilvl w:val="0"/>
          <w:numId w:val="41"/>
        </w:numPr>
        <w:spacing w:after="0"/>
        <w:ind w:left="0" w:firstLine="709"/>
        <w:rPr>
          <w:moveTo w:id="319" w:author="Marta" w:date="2024-12-17T20:17:00Z"/>
          <w:lang w:eastAsia="zh-CN"/>
        </w:rPr>
      </w:pPr>
      <w:moveTo w:id="320" w:author="Marta" w:date="2024-12-17T20:17:00Z">
        <w:r>
          <w:rPr>
            <w:lang w:eastAsia="zh-CN"/>
          </w:rPr>
          <w:t>таблицы: основные структуры, где хранятся данные.</w:t>
        </w:r>
      </w:moveTo>
    </w:p>
    <w:p w14:paraId="4D7AE1BA" w14:textId="77777777" w:rsidR="00EE09E3" w:rsidRDefault="00EE09E3" w:rsidP="00EE09E3">
      <w:pPr>
        <w:pStyle w:val="a9"/>
        <w:numPr>
          <w:ilvl w:val="0"/>
          <w:numId w:val="41"/>
        </w:numPr>
        <w:spacing w:after="0"/>
        <w:ind w:left="0" w:firstLine="709"/>
        <w:rPr>
          <w:moveTo w:id="321" w:author="Marta" w:date="2024-12-17T20:17:00Z"/>
          <w:lang w:eastAsia="zh-CN"/>
        </w:rPr>
      </w:pPr>
      <w:moveTo w:id="322" w:author="Marta" w:date="2024-12-17T20:17:00Z">
        <w:r>
          <w:rPr>
            <w:lang w:eastAsia="zh-CN"/>
          </w:rPr>
          <w:t xml:space="preserve">поля: атрибуты таблиц, определяющие типы данных </w:t>
        </w:r>
        <w:r w:rsidRPr="00CC51D4">
          <w:rPr>
            <w:lang w:eastAsia="zh-CN"/>
          </w:rPr>
          <w:t>(</w:t>
        </w:r>
        <w:r>
          <w:rPr>
            <w:lang w:eastAsia="zh-CN"/>
          </w:rPr>
          <w:t>текст, число, дата).</w:t>
        </w:r>
      </w:moveTo>
    </w:p>
    <w:p w14:paraId="7E326F4A" w14:textId="77777777" w:rsidR="00EE09E3" w:rsidRDefault="00EE09E3" w:rsidP="00EE09E3">
      <w:pPr>
        <w:pStyle w:val="a9"/>
        <w:numPr>
          <w:ilvl w:val="0"/>
          <w:numId w:val="41"/>
        </w:numPr>
        <w:spacing w:after="0"/>
        <w:ind w:left="0" w:firstLine="709"/>
        <w:rPr>
          <w:moveTo w:id="323" w:author="Marta" w:date="2024-12-17T20:17:00Z"/>
          <w:lang w:eastAsia="zh-CN"/>
        </w:rPr>
      </w:pPr>
      <w:moveTo w:id="324" w:author="Marta" w:date="2024-12-17T20:17:00Z">
        <w:r>
          <w:rPr>
            <w:lang w:eastAsia="zh-CN"/>
          </w:rPr>
          <w:t>связи: определяют, как таблицы связаны друг с другом</w:t>
        </w:r>
        <w:r w:rsidRPr="00CC51D4">
          <w:rPr>
            <w:lang w:eastAsia="zh-CN"/>
          </w:rPr>
          <w:t>.</w:t>
        </w:r>
      </w:moveTo>
    </w:p>
    <w:p w14:paraId="6FE4581A" w14:textId="22B1CD4E" w:rsidR="00EE09E3" w:rsidRDefault="00EE09E3" w:rsidP="00EE09E3">
      <w:pPr>
        <w:ind w:firstLine="720"/>
        <w:rPr>
          <w:moveTo w:id="325" w:author="Marta" w:date="2024-12-17T20:17:00Z"/>
          <w:lang w:eastAsia="zh-CN"/>
        </w:rPr>
      </w:pPr>
      <w:moveTo w:id="326" w:author="Marta" w:date="2024-12-17T20:17:00Z">
        <w:r>
          <w:rPr>
            <w:lang w:eastAsia="zh-CN"/>
          </w:rPr>
          <w:t xml:space="preserve">Схема базы данных является ключевым компонентом при проектировании и разработке базы данных, обеспечивая её целостность и эффективность. Схема базы данных для проекта представлена на рисунке </w:t>
        </w:r>
      </w:moveTo>
      <w:ins w:id="327" w:author="Marta" w:date="2024-12-17T20:17:00Z">
        <w:r>
          <w:rPr>
            <w:lang w:eastAsia="zh-CN"/>
          </w:rPr>
          <w:t>2.2</w:t>
        </w:r>
      </w:ins>
      <w:moveTo w:id="328" w:author="Marta" w:date="2024-12-17T20:17:00Z">
        <w:del w:id="329" w:author="Marta" w:date="2024-12-17T20:17:00Z">
          <w:r w:rsidDel="00EE09E3">
            <w:rPr>
              <w:lang w:eastAsia="zh-CN"/>
            </w:rPr>
            <w:delText>3.1</w:delText>
          </w:r>
        </w:del>
        <w:r>
          <w:rPr>
            <w:lang w:eastAsia="zh-CN"/>
          </w:rPr>
          <w:t>.</w:t>
        </w:r>
      </w:moveTo>
    </w:p>
    <w:p w14:paraId="2614BEC7" w14:textId="77777777" w:rsidR="00EE09E3" w:rsidRPr="00E00C02" w:rsidRDefault="00EE09E3">
      <w:pPr>
        <w:spacing w:before="280" w:after="240"/>
        <w:rPr>
          <w:moveTo w:id="330" w:author="Marta" w:date="2024-12-17T20:17:00Z"/>
          <w:lang w:eastAsia="zh-CN"/>
        </w:rPr>
        <w:pPrChange w:id="331" w:author="Marta" w:date="2024-12-17T22:34:00Z">
          <w:pPr>
            <w:spacing w:after="0"/>
          </w:pPr>
        </w:pPrChange>
      </w:pPr>
      <w:moveTo w:id="332" w:author="Marta" w:date="2024-12-17T20:17:00Z">
        <w:r>
          <w:rPr>
            <w:noProof/>
            <w:lang w:eastAsia="zh-CN"/>
          </w:rPr>
          <w:drawing>
            <wp:inline distT="0" distB="0" distL="0" distR="0" wp14:anchorId="79069631" wp14:editId="0CBCC167">
              <wp:extent cx="6408420" cy="4429760"/>
              <wp:effectExtent l="19050" t="19050" r="11430" b="27940"/>
              <wp:docPr id="21" name="Рисунок 21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tables_final.drawio.pn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442976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</w:moveTo>
    </w:p>
    <w:p w14:paraId="04E7B056" w14:textId="2D13F65B" w:rsidR="00EE09E3" w:rsidRDefault="00EE09E3">
      <w:pPr>
        <w:spacing w:before="240" w:after="280"/>
        <w:jc w:val="center"/>
        <w:rPr>
          <w:moveTo w:id="333" w:author="Marta" w:date="2024-12-17T20:17:00Z"/>
          <w:lang w:eastAsia="zh-CN"/>
        </w:rPr>
        <w:pPrChange w:id="334" w:author="Marta" w:date="2024-12-17T22:34:00Z">
          <w:pPr>
            <w:jc w:val="center"/>
          </w:pPr>
        </w:pPrChange>
      </w:pPr>
      <w:moveTo w:id="335" w:author="Marta" w:date="2024-12-17T20:17:00Z">
        <w:r>
          <w:rPr>
            <w:lang w:eastAsia="zh-CN"/>
          </w:rPr>
          <w:t xml:space="preserve">Рисунок </w:t>
        </w:r>
      </w:moveTo>
      <w:ins w:id="336" w:author="Marta" w:date="2024-12-17T20:17:00Z">
        <w:r>
          <w:rPr>
            <w:lang w:eastAsia="zh-CN"/>
          </w:rPr>
          <w:t>2</w:t>
        </w:r>
      </w:ins>
      <w:moveTo w:id="337" w:author="Marta" w:date="2024-12-17T20:17:00Z">
        <w:del w:id="338" w:author="Marta" w:date="2024-12-17T20:17:00Z">
          <w:r w:rsidDel="00EE09E3">
            <w:rPr>
              <w:lang w:eastAsia="zh-CN"/>
            </w:rPr>
            <w:delText>3</w:delText>
          </w:r>
        </w:del>
        <w:r>
          <w:rPr>
            <w:lang w:eastAsia="zh-CN"/>
          </w:rPr>
          <w:t>.</w:t>
        </w:r>
      </w:moveTo>
      <w:ins w:id="339" w:author="Marta" w:date="2024-12-17T20:17:00Z">
        <w:r>
          <w:rPr>
            <w:lang w:eastAsia="zh-CN"/>
          </w:rPr>
          <w:t>2</w:t>
        </w:r>
      </w:ins>
      <w:moveTo w:id="340" w:author="Marta" w:date="2024-12-17T20:17:00Z">
        <w:del w:id="341" w:author="Marta" w:date="2024-12-17T20:17:00Z">
          <w:r w:rsidDel="00EE09E3">
            <w:rPr>
              <w:lang w:eastAsia="zh-CN"/>
            </w:rPr>
            <w:delText>1.</w:delText>
          </w:r>
        </w:del>
        <w:r>
          <w:rPr>
            <w:lang w:eastAsia="zh-CN"/>
          </w:rPr>
          <w:t xml:space="preserve"> – Схема базы данных магазина украшений</w:t>
        </w:r>
      </w:moveTo>
    </w:p>
    <w:p w14:paraId="47649721" w14:textId="43A28172" w:rsidR="00EE09E3" w:rsidDel="00EE09E3" w:rsidRDefault="00EE09E3" w:rsidP="00EE09E3">
      <w:pPr>
        <w:ind w:firstLine="720"/>
        <w:rPr>
          <w:del w:id="342" w:author="Marta" w:date="2024-12-17T20:17:00Z"/>
          <w:moveTo w:id="343" w:author="Marta" w:date="2024-12-17T20:17:00Z"/>
          <w:color w:val="000000" w:themeColor="text1"/>
        </w:rPr>
      </w:pPr>
      <w:moveTo w:id="344" w:author="Marta" w:date="2024-12-17T20:17:00Z">
        <w:del w:id="345" w:author="Marta" w:date="2024-12-17T20:20:00Z">
          <w:r w:rsidRPr="665B09E7" w:rsidDel="00EE09E3">
            <w:rPr>
              <w:color w:val="000000" w:themeColor="text1"/>
            </w:rPr>
            <w:delText>При разработке курсового проекта были созданы следующие объекты: таблицы, пользователи, роли, функции, процедуры</w:delText>
          </w:r>
          <w:r w:rsidDel="00EE09E3">
            <w:rPr>
              <w:color w:val="000000" w:themeColor="text1"/>
            </w:rPr>
            <w:delText>,</w:delText>
          </w:r>
          <w:r w:rsidRPr="000A36AA" w:rsidDel="00EE09E3">
            <w:rPr>
              <w:color w:val="000000" w:themeColor="text1"/>
            </w:rPr>
            <w:delText xml:space="preserve"> </w:delText>
          </w:r>
          <w:r w:rsidRPr="665B09E7" w:rsidDel="00EE09E3">
            <w:rPr>
              <w:color w:val="000000" w:themeColor="text1"/>
            </w:rPr>
            <w:delText>индексы и триггеры</w:delText>
          </w:r>
        </w:del>
      </w:moveTo>
      <w:ins w:id="346" w:author="Marta" w:date="2024-12-17T20:20:00Z">
        <w:r>
          <w:rPr>
            <w:color w:val="000000" w:themeColor="text1"/>
          </w:rPr>
          <w:t xml:space="preserve">Данная схема будет использована при разработке </w:t>
        </w:r>
      </w:ins>
      <w:ins w:id="347" w:author="Marta" w:date="2024-12-17T20:22:00Z">
        <w:r>
          <w:rPr>
            <w:color w:val="000000" w:themeColor="text1"/>
          </w:rPr>
          <w:t>объектов БД</w:t>
        </w:r>
      </w:ins>
      <w:moveTo w:id="348" w:author="Marta" w:date="2024-12-17T20:17:00Z">
        <w:r>
          <w:rPr>
            <w:color w:val="000000" w:themeColor="text1"/>
          </w:rPr>
          <w:t>.</w:t>
        </w:r>
      </w:moveTo>
    </w:p>
    <w:moveToRangeEnd w:id="315"/>
    <w:p w14:paraId="6A0079DE" w14:textId="77777777" w:rsidR="00EE09E3" w:rsidRPr="00EE09E3" w:rsidRDefault="00EE09E3">
      <w:pPr>
        <w:ind w:firstLine="720"/>
        <w:rPr>
          <w:lang w:eastAsia="zh-CN"/>
        </w:rPr>
      </w:pPr>
    </w:p>
    <w:p w14:paraId="28B7A39B" w14:textId="6F11C030" w:rsidR="00E00C02" w:rsidRDefault="00E00C02" w:rsidP="002A6F1E">
      <w:pPr>
        <w:pStyle w:val="a6"/>
        <w:numPr>
          <w:ilvl w:val="1"/>
          <w:numId w:val="2"/>
        </w:numPr>
        <w:rPr>
          <w:lang w:eastAsia="zh-CN"/>
        </w:rPr>
      </w:pPr>
      <w:bookmarkStart w:id="349" w:name="_Toc185369801"/>
      <w:r>
        <w:rPr>
          <w:lang w:eastAsia="zh-CN"/>
        </w:rPr>
        <w:t>Вывод</w:t>
      </w:r>
      <w:r w:rsidR="0097776F">
        <w:rPr>
          <w:lang w:eastAsia="zh-CN"/>
        </w:rPr>
        <w:t xml:space="preserve"> по разделу</w:t>
      </w:r>
      <w:bookmarkEnd w:id="349"/>
    </w:p>
    <w:p w14:paraId="092DEC66" w14:textId="41DBC58F" w:rsidR="00E00C02" w:rsidRDefault="00E00C02">
      <w:pPr>
        <w:ind w:firstLine="709"/>
      </w:pPr>
      <w:r>
        <w:t>Разработка архитектуры проекта важна для определения структуры и функционала приложения. Обобщенная структура управления помогает выявить необходимые компоненты и их взаимодействие. Описание информационных объектов также играет ключевую роль, поскольку позволяет понять, какие данные будут использоваться в приложении и как они будут храниться и обрабатываться</w:t>
      </w:r>
      <w:r w:rsidR="008B232A">
        <w:t>.</w:t>
      </w:r>
      <w:ins w:id="350" w:author="Marta" w:date="2024-12-17T20:18:00Z">
        <w:r w:rsidR="00EE09E3">
          <w:br w:type="page"/>
        </w:r>
      </w:ins>
    </w:p>
    <w:p w14:paraId="444088A8" w14:textId="78DA606B" w:rsidR="00E00C02" w:rsidRPr="004567E2" w:rsidDel="00EE09E3" w:rsidRDefault="005160D0">
      <w:pPr>
        <w:pStyle w:val="1"/>
        <w:rPr>
          <w:del w:id="351" w:author="Marta" w:date="2024-12-17T20:22:00Z"/>
        </w:rPr>
      </w:pPr>
      <w:bookmarkStart w:id="352" w:name="_Toc185369802"/>
      <w:ins w:id="353" w:author="Marta" w:date="2024-12-17T21:20:00Z">
        <w:r w:rsidRPr="004567E2">
          <w:rPr>
            <w:b w:val="0"/>
          </w:rPr>
          <w:lastRenderedPageBreak/>
          <w:t>Разработ</w:t>
        </w:r>
      </w:ins>
      <w:ins w:id="354" w:author="Marta" w:date="2024-12-17T21:21:00Z">
        <w:r w:rsidRPr="004567E2">
          <w:rPr>
            <w:b w:val="0"/>
          </w:rPr>
          <w:t>ка объектов базы данных</w:t>
        </w:r>
      </w:ins>
      <w:bookmarkEnd w:id="352"/>
      <w:del w:id="355" w:author="Marta" w:date="2024-12-17T21:07:00Z">
        <w:r w:rsidR="00E00C02" w:rsidRPr="004567E2" w:rsidDel="00D54241">
          <w:rPr>
            <w:b w:val="0"/>
          </w:rPr>
          <w:delText>Разработка объектов базы данных</w:delText>
        </w:r>
      </w:del>
      <w:bookmarkStart w:id="356" w:name="_Toc185362571"/>
      <w:bookmarkEnd w:id="356"/>
    </w:p>
    <w:p w14:paraId="09DCAA87" w14:textId="717B7132" w:rsidR="00E00C02" w:rsidRDefault="00E00C02">
      <w:pPr>
        <w:pStyle w:val="1"/>
        <w:pPrChange w:id="357" w:author="Marta" w:date="2024-12-17T23:29:00Z">
          <w:pPr>
            <w:pStyle w:val="a6"/>
            <w:numPr>
              <w:numId w:val="2"/>
            </w:numPr>
            <w:ind w:left="1429" w:hanging="720"/>
          </w:pPr>
        </w:pPrChange>
      </w:pPr>
      <w:del w:id="358" w:author="Marta" w:date="2024-12-17T20:22:00Z">
        <w:r w:rsidDel="00EE09E3">
          <w:delText>Описание объектов</w:delText>
        </w:r>
      </w:del>
      <w:bookmarkStart w:id="359" w:name="_Toc185369661"/>
      <w:bookmarkStart w:id="360" w:name="_Toc185369803"/>
      <w:bookmarkEnd w:id="359"/>
      <w:bookmarkEnd w:id="360"/>
    </w:p>
    <w:p w14:paraId="0E3AC51F" w14:textId="62989CA6" w:rsidR="00947ABC" w:rsidDel="00F308A7" w:rsidRDefault="00947ABC" w:rsidP="00CC51D4">
      <w:pPr>
        <w:spacing w:after="0"/>
        <w:ind w:firstLine="709"/>
        <w:rPr>
          <w:moveFrom w:id="361" w:author="Marta" w:date="2024-12-17T20:17:00Z"/>
          <w:lang w:eastAsia="zh-CN"/>
        </w:rPr>
      </w:pPr>
      <w:moveFromRangeStart w:id="362" w:author="Marta" w:date="2024-12-17T20:17:00Z" w:name="move185359063"/>
      <w:moveFrom w:id="363" w:author="Marta" w:date="2024-12-17T20:17:00Z">
        <w:r w:rsidDel="00F308A7">
          <w:rPr>
            <w:lang w:eastAsia="zh-CN"/>
          </w:rPr>
          <w:t>Схема базы данных — это структурированное представление организации данных в базе. Она описывает таблицы, поля, типы данных и связи между таблицами. Схема помогает определить, как данные будут храниться, организовываться и взаимодействовать друг с другом. Основные элементы схемы включают:</w:t>
        </w:r>
        <w:bookmarkStart w:id="364" w:name="_Toc185359972"/>
        <w:bookmarkStart w:id="365" w:name="_Toc185360088"/>
        <w:bookmarkStart w:id="366" w:name="_Toc185361878"/>
        <w:bookmarkStart w:id="367" w:name="_Toc185362087"/>
        <w:bookmarkStart w:id="368" w:name="_Toc185362129"/>
        <w:bookmarkStart w:id="369" w:name="_Toc185362255"/>
        <w:bookmarkStart w:id="370" w:name="_Toc185362573"/>
        <w:bookmarkStart w:id="371" w:name="_Toc185362679"/>
        <w:bookmarkStart w:id="372" w:name="_Toc185369612"/>
        <w:bookmarkStart w:id="373" w:name="_Toc185369662"/>
        <w:bookmarkStart w:id="374" w:name="_Toc185369804"/>
        <w:bookmarkEnd w:id="364"/>
        <w:bookmarkEnd w:id="365"/>
        <w:bookmarkEnd w:id="366"/>
        <w:bookmarkEnd w:id="367"/>
        <w:bookmarkEnd w:id="368"/>
        <w:bookmarkEnd w:id="369"/>
        <w:bookmarkEnd w:id="370"/>
        <w:bookmarkEnd w:id="371"/>
        <w:bookmarkEnd w:id="372"/>
        <w:bookmarkEnd w:id="373"/>
        <w:bookmarkEnd w:id="374"/>
      </w:moveFrom>
    </w:p>
    <w:p w14:paraId="7FA90083" w14:textId="58A0196B" w:rsidR="00947ABC" w:rsidDel="00F308A7" w:rsidRDefault="0029662C" w:rsidP="0029662C">
      <w:pPr>
        <w:pStyle w:val="a9"/>
        <w:numPr>
          <w:ilvl w:val="0"/>
          <w:numId w:val="41"/>
        </w:numPr>
        <w:spacing w:after="0"/>
        <w:ind w:left="0" w:firstLine="709"/>
        <w:rPr>
          <w:moveFrom w:id="375" w:author="Marta" w:date="2024-12-17T20:17:00Z"/>
          <w:lang w:eastAsia="zh-CN"/>
        </w:rPr>
      </w:pPr>
      <w:moveFrom w:id="376" w:author="Marta" w:date="2024-12-17T20:17:00Z">
        <w:r w:rsidDel="00F308A7">
          <w:rPr>
            <w:lang w:eastAsia="zh-CN"/>
          </w:rPr>
          <w:t>т</w:t>
        </w:r>
        <w:r w:rsidR="00947ABC" w:rsidDel="00F308A7">
          <w:rPr>
            <w:lang w:eastAsia="zh-CN"/>
          </w:rPr>
          <w:t xml:space="preserve">аблицы: </w:t>
        </w:r>
        <w:r w:rsidDel="00F308A7">
          <w:rPr>
            <w:lang w:eastAsia="zh-CN"/>
          </w:rPr>
          <w:t>о</w:t>
        </w:r>
        <w:r w:rsidR="00947ABC" w:rsidDel="00F308A7">
          <w:rPr>
            <w:lang w:eastAsia="zh-CN"/>
          </w:rPr>
          <w:t>сновные структуры, где хранятся данные.</w:t>
        </w:r>
        <w:bookmarkStart w:id="377" w:name="_Toc185359973"/>
        <w:bookmarkStart w:id="378" w:name="_Toc185360089"/>
        <w:bookmarkStart w:id="379" w:name="_Toc185361879"/>
        <w:bookmarkStart w:id="380" w:name="_Toc185362088"/>
        <w:bookmarkStart w:id="381" w:name="_Toc185362130"/>
        <w:bookmarkStart w:id="382" w:name="_Toc185362256"/>
        <w:bookmarkStart w:id="383" w:name="_Toc185362574"/>
        <w:bookmarkStart w:id="384" w:name="_Toc185362680"/>
        <w:bookmarkStart w:id="385" w:name="_Toc185369613"/>
        <w:bookmarkStart w:id="386" w:name="_Toc185369663"/>
        <w:bookmarkStart w:id="387" w:name="_Toc185369805"/>
        <w:bookmarkEnd w:id="377"/>
        <w:bookmarkEnd w:id="378"/>
        <w:bookmarkEnd w:id="379"/>
        <w:bookmarkEnd w:id="380"/>
        <w:bookmarkEnd w:id="381"/>
        <w:bookmarkEnd w:id="382"/>
        <w:bookmarkEnd w:id="383"/>
        <w:bookmarkEnd w:id="384"/>
        <w:bookmarkEnd w:id="385"/>
        <w:bookmarkEnd w:id="386"/>
        <w:bookmarkEnd w:id="387"/>
      </w:moveFrom>
    </w:p>
    <w:p w14:paraId="1185A205" w14:textId="02202189" w:rsidR="00947ABC" w:rsidDel="00F308A7" w:rsidRDefault="0029662C" w:rsidP="0029662C">
      <w:pPr>
        <w:pStyle w:val="a9"/>
        <w:numPr>
          <w:ilvl w:val="0"/>
          <w:numId w:val="41"/>
        </w:numPr>
        <w:spacing w:after="0"/>
        <w:ind w:left="0" w:firstLine="709"/>
        <w:rPr>
          <w:moveFrom w:id="388" w:author="Marta" w:date="2024-12-17T20:17:00Z"/>
          <w:lang w:eastAsia="zh-CN"/>
        </w:rPr>
      </w:pPr>
      <w:moveFrom w:id="389" w:author="Marta" w:date="2024-12-17T20:17:00Z">
        <w:r w:rsidDel="00F308A7">
          <w:rPr>
            <w:lang w:eastAsia="zh-CN"/>
          </w:rPr>
          <w:t>п</w:t>
        </w:r>
        <w:r w:rsidR="00947ABC" w:rsidDel="00F308A7">
          <w:rPr>
            <w:lang w:eastAsia="zh-CN"/>
          </w:rPr>
          <w:t xml:space="preserve">оля: </w:t>
        </w:r>
        <w:r w:rsidDel="00F308A7">
          <w:rPr>
            <w:lang w:eastAsia="zh-CN"/>
          </w:rPr>
          <w:t>а</w:t>
        </w:r>
        <w:r w:rsidR="00947ABC" w:rsidDel="00F308A7">
          <w:rPr>
            <w:lang w:eastAsia="zh-CN"/>
          </w:rPr>
          <w:t xml:space="preserve">трибуты таблиц, определяющие типы данных </w:t>
        </w:r>
        <w:r w:rsidR="00CC51D4" w:rsidRPr="00CC51D4" w:rsidDel="00F308A7">
          <w:rPr>
            <w:lang w:eastAsia="zh-CN"/>
          </w:rPr>
          <w:t>(</w:t>
        </w:r>
        <w:r w:rsidR="00947ABC" w:rsidDel="00F308A7">
          <w:rPr>
            <w:lang w:eastAsia="zh-CN"/>
          </w:rPr>
          <w:t>текст, число, дата).</w:t>
        </w:r>
        <w:bookmarkStart w:id="390" w:name="_Toc185359974"/>
        <w:bookmarkStart w:id="391" w:name="_Toc185360090"/>
        <w:bookmarkStart w:id="392" w:name="_Toc185361880"/>
        <w:bookmarkStart w:id="393" w:name="_Toc185362089"/>
        <w:bookmarkStart w:id="394" w:name="_Toc185362131"/>
        <w:bookmarkStart w:id="395" w:name="_Toc185362257"/>
        <w:bookmarkStart w:id="396" w:name="_Toc185362575"/>
        <w:bookmarkStart w:id="397" w:name="_Toc185362681"/>
        <w:bookmarkStart w:id="398" w:name="_Toc185369614"/>
        <w:bookmarkStart w:id="399" w:name="_Toc185369664"/>
        <w:bookmarkStart w:id="400" w:name="_Toc185369806"/>
        <w:bookmarkEnd w:id="390"/>
        <w:bookmarkEnd w:id="391"/>
        <w:bookmarkEnd w:id="392"/>
        <w:bookmarkEnd w:id="393"/>
        <w:bookmarkEnd w:id="394"/>
        <w:bookmarkEnd w:id="395"/>
        <w:bookmarkEnd w:id="396"/>
        <w:bookmarkEnd w:id="397"/>
        <w:bookmarkEnd w:id="398"/>
        <w:bookmarkEnd w:id="399"/>
        <w:bookmarkEnd w:id="400"/>
      </w:moveFrom>
    </w:p>
    <w:p w14:paraId="4EA55A2E" w14:textId="111B7C6E" w:rsidR="00947ABC" w:rsidDel="00F308A7" w:rsidRDefault="0029662C" w:rsidP="0029662C">
      <w:pPr>
        <w:pStyle w:val="a9"/>
        <w:numPr>
          <w:ilvl w:val="0"/>
          <w:numId w:val="41"/>
        </w:numPr>
        <w:spacing w:after="0"/>
        <w:ind w:left="0" w:firstLine="709"/>
        <w:rPr>
          <w:moveFrom w:id="401" w:author="Marta" w:date="2024-12-17T20:17:00Z"/>
          <w:lang w:eastAsia="zh-CN"/>
        </w:rPr>
      </w:pPr>
      <w:moveFrom w:id="402" w:author="Marta" w:date="2024-12-17T20:17:00Z">
        <w:r w:rsidDel="00F308A7">
          <w:rPr>
            <w:lang w:eastAsia="zh-CN"/>
          </w:rPr>
          <w:t>с</w:t>
        </w:r>
        <w:r w:rsidR="00947ABC" w:rsidDel="00F308A7">
          <w:rPr>
            <w:lang w:eastAsia="zh-CN"/>
          </w:rPr>
          <w:t xml:space="preserve">вязи: </w:t>
        </w:r>
        <w:r w:rsidDel="00F308A7">
          <w:rPr>
            <w:lang w:eastAsia="zh-CN"/>
          </w:rPr>
          <w:t>о</w:t>
        </w:r>
        <w:r w:rsidR="00947ABC" w:rsidDel="00F308A7">
          <w:rPr>
            <w:lang w:eastAsia="zh-CN"/>
          </w:rPr>
          <w:t>пределяют, как таблицы связаны друг с другом</w:t>
        </w:r>
        <w:r w:rsidR="00CC51D4" w:rsidRPr="00CC51D4" w:rsidDel="00F308A7">
          <w:rPr>
            <w:lang w:eastAsia="zh-CN"/>
          </w:rPr>
          <w:t>.</w:t>
        </w:r>
        <w:bookmarkStart w:id="403" w:name="_Toc185359975"/>
        <w:bookmarkStart w:id="404" w:name="_Toc185360091"/>
        <w:bookmarkStart w:id="405" w:name="_Toc185361881"/>
        <w:bookmarkStart w:id="406" w:name="_Toc185362090"/>
        <w:bookmarkStart w:id="407" w:name="_Toc185362132"/>
        <w:bookmarkStart w:id="408" w:name="_Toc185362258"/>
        <w:bookmarkStart w:id="409" w:name="_Toc185362576"/>
        <w:bookmarkStart w:id="410" w:name="_Toc185362682"/>
        <w:bookmarkStart w:id="411" w:name="_Toc185369615"/>
        <w:bookmarkStart w:id="412" w:name="_Toc185369665"/>
        <w:bookmarkStart w:id="413" w:name="_Toc185369807"/>
        <w:bookmarkEnd w:id="403"/>
        <w:bookmarkEnd w:id="404"/>
        <w:bookmarkEnd w:id="405"/>
        <w:bookmarkEnd w:id="406"/>
        <w:bookmarkEnd w:id="407"/>
        <w:bookmarkEnd w:id="408"/>
        <w:bookmarkEnd w:id="409"/>
        <w:bookmarkEnd w:id="410"/>
        <w:bookmarkEnd w:id="411"/>
        <w:bookmarkEnd w:id="412"/>
        <w:bookmarkEnd w:id="413"/>
      </w:moveFrom>
    </w:p>
    <w:p w14:paraId="74B84AE6" w14:textId="1CF5BCC1" w:rsidR="00E00C02" w:rsidDel="00F308A7" w:rsidRDefault="00947ABC" w:rsidP="00CC51D4">
      <w:pPr>
        <w:ind w:firstLine="720"/>
        <w:rPr>
          <w:moveFrom w:id="414" w:author="Marta" w:date="2024-12-17T20:17:00Z"/>
          <w:lang w:eastAsia="zh-CN"/>
        </w:rPr>
      </w:pPr>
      <w:moveFrom w:id="415" w:author="Marta" w:date="2024-12-17T20:17:00Z">
        <w:r w:rsidDel="00F308A7">
          <w:rPr>
            <w:lang w:eastAsia="zh-CN"/>
          </w:rPr>
          <w:t>Схема базы данных является ключевым компонентом при проектировании и разработке базы данных, обеспечивая её целостность и эффективность.</w:t>
        </w:r>
        <w:r w:rsidR="00E00C02" w:rsidDel="00F308A7">
          <w:rPr>
            <w:lang w:eastAsia="zh-CN"/>
          </w:rPr>
          <w:t xml:space="preserve"> </w:t>
        </w:r>
        <w:r w:rsidR="00CC51D4" w:rsidDel="00F308A7">
          <w:rPr>
            <w:lang w:eastAsia="zh-CN"/>
          </w:rPr>
          <w:t>Схема базы данных для проекта представлена на рисунке 3.1.</w:t>
        </w:r>
        <w:bookmarkStart w:id="416" w:name="_Toc185359976"/>
        <w:bookmarkStart w:id="417" w:name="_Toc185360092"/>
        <w:bookmarkStart w:id="418" w:name="_Toc185361882"/>
        <w:bookmarkStart w:id="419" w:name="_Toc185362091"/>
        <w:bookmarkStart w:id="420" w:name="_Toc185362133"/>
        <w:bookmarkStart w:id="421" w:name="_Toc185362259"/>
        <w:bookmarkStart w:id="422" w:name="_Toc185362577"/>
        <w:bookmarkStart w:id="423" w:name="_Toc185362683"/>
        <w:bookmarkStart w:id="424" w:name="_Toc185369616"/>
        <w:bookmarkStart w:id="425" w:name="_Toc185369666"/>
        <w:bookmarkStart w:id="426" w:name="_Toc185369808"/>
        <w:bookmarkEnd w:id="416"/>
        <w:bookmarkEnd w:id="417"/>
        <w:bookmarkEnd w:id="418"/>
        <w:bookmarkEnd w:id="419"/>
        <w:bookmarkEnd w:id="420"/>
        <w:bookmarkEnd w:id="421"/>
        <w:bookmarkEnd w:id="422"/>
        <w:bookmarkEnd w:id="423"/>
        <w:bookmarkEnd w:id="424"/>
        <w:bookmarkEnd w:id="425"/>
        <w:bookmarkEnd w:id="426"/>
      </w:moveFrom>
    </w:p>
    <w:p w14:paraId="46E1E4C3" w14:textId="3A663C2B" w:rsidR="00CC51D4" w:rsidRPr="00E00C02" w:rsidDel="00F308A7" w:rsidRDefault="0097776F" w:rsidP="00CC51D4">
      <w:pPr>
        <w:spacing w:after="0"/>
        <w:rPr>
          <w:moveFrom w:id="427" w:author="Marta" w:date="2024-12-17T20:17:00Z"/>
          <w:lang w:eastAsia="zh-CN"/>
        </w:rPr>
      </w:pPr>
      <w:moveFrom w:id="428" w:author="Marta" w:date="2024-12-17T20:17:00Z">
        <w:r w:rsidDel="00F308A7">
          <w:rPr>
            <w:noProof/>
            <w:lang w:eastAsia="zh-CN"/>
          </w:rPr>
          <w:drawing>
            <wp:inline distT="0" distB="0" distL="0" distR="0" wp14:anchorId="72636FA9" wp14:editId="3E7642DF">
              <wp:extent cx="6408420" cy="4429760"/>
              <wp:effectExtent l="19050" t="19050" r="11430" b="27940"/>
              <wp:docPr id="20" name="Рисунок 2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20" name="tables_final.drawio.png"/>
                      <pic:cNvPicPr/>
                    </pic:nvPicPr>
                    <pic:blipFill>
                      <a:blip r:embed="rId16">
                        <a:extLst>
                          <a:ext uri="{28A0092B-C50C-407E-A947-70E740481C1C}">
                            <a14:useLocalDpi xmlns:a14="http://schemas.microsoft.com/office/drawing/2010/main" val="0"/>
                          </a:ext>
                        </a:extLst>
                      </a:blip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4429760"/>
                      </a:xfrm>
                      <a:prstGeom prst="rect">
                        <a:avLst/>
                      </a:prstGeom>
                      <a:ln>
                        <a:solidFill>
                          <a:schemeClr val="tx1"/>
                        </a:solidFill>
                      </a:ln>
                    </pic:spPr>
                  </pic:pic>
                </a:graphicData>
              </a:graphic>
            </wp:inline>
          </w:drawing>
        </w:r>
        <w:bookmarkStart w:id="429" w:name="_Toc185359977"/>
        <w:bookmarkStart w:id="430" w:name="_Toc185360093"/>
        <w:bookmarkStart w:id="431" w:name="_Toc185361883"/>
        <w:bookmarkStart w:id="432" w:name="_Toc185362092"/>
        <w:bookmarkStart w:id="433" w:name="_Toc185362134"/>
        <w:bookmarkStart w:id="434" w:name="_Toc185362260"/>
        <w:bookmarkStart w:id="435" w:name="_Toc185362578"/>
        <w:bookmarkStart w:id="436" w:name="_Toc185362684"/>
        <w:bookmarkStart w:id="437" w:name="_Toc185369617"/>
        <w:bookmarkStart w:id="438" w:name="_Toc185369667"/>
        <w:bookmarkStart w:id="439" w:name="_Toc185369809"/>
        <w:bookmarkEnd w:id="429"/>
        <w:bookmarkEnd w:id="430"/>
        <w:bookmarkEnd w:id="431"/>
        <w:bookmarkEnd w:id="432"/>
        <w:bookmarkEnd w:id="433"/>
        <w:bookmarkEnd w:id="434"/>
        <w:bookmarkEnd w:id="435"/>
        <w:bookmarkEnd w:id="436"/>
        <w:bookmarkEnd w:id="437"/>
        <w:bookmarkEnd w:id="438"/>
        <w:bookmarkEnd w:id="439"/>
      </w:moveFrom>
    </w:p>
    <w:p w14:paraId="19876623" w14:textId="658C2A48" w:rsidR="00FA4E67" w:rsidDel="00F308A7" w:rsidRDefault="00CC51D4" w:rsidP="00CC51D4">
      <w:pPr>
        <w:jc w:val="center"/>
        <w:rPr>
          <w:moveFrom w:id="440" w:author="Marta" w:date="2024-12-17T20:17:00Z"/>
          <w:lang w:eastAsia="zh-CN"/>
        </w:rPr>
      </w:pPr>
      <w:moveFrom w:id="441" w:author="Marta" w:date="2024-12-17T20:17:00Z">
        <w:r w:rsidDel="00F308A7">
          <w:rPr>
            <w:lang w:eastAsia="zh-CN"/>
          </w:rPr>
          <w:t>Рисунок 3.1. – Схема базы данных магазина украшений</w:t>
        </w:r>
        <w:bookmarkStart w:id="442" w:name="_Toc185359978"/>
        <w:bookmarkStart w:id="443" w:name="_Toc185360094"/>
        <w:bookmarkStart w:id="444" w:name="_Toc185361884"/>
        <w:bookmarkStart w:id="445" w:name="_Toc185362093"/>
        <w:bookmarkStart w:id="446" w:name="_Toc185362135"/>
        <w:bookmarkStart w:id="447" w:name="_Toc185362261"/>
        <w:bookmarkStart w:id="448" w:name="_Toc185362579"/>
        <w:bookmarkStart w:id="449" w:name="_Toc185362685"/>
        <w:bookmarkStart w:id="450" w:name="_Toc185369618"/>
        <w:bookmarkStart w:id="451" w:name="_Toc185369668"/>
        <w:bookmarkStart w:id="452" w:name="_Toc185369810"/>
        <w:bookmarkEnd w:id="442"/>
        <w:bookmarkEnd w:id="443"/>
        <w:bookmarkEnd w:id="444"/>
        <w:bookmarkEnd w:id="445"/>
        <w:bookmarkEnd w:id="446"/>
        <w:bookmarkEnd w:id="447"/>
        <w:bookmarkEnd w:id="448"/>
        <w:bookmarkEnd w:id="449"/>
        <w:bookmarkEnd w:id="450"/>
        <w:bookmarkEnd w:id="451"/>
        <w:bookmarkEnd w:id="452"/>
      </w:moveFrom>
    </w:p>
    <w:p w14:paraId="017488E8" w14:textId="1731FB27" w:rsidR="000A36AA" w:rsidDel="00F308A7" w:rsidRDefault="000A36AA" w:rsidP="000A36AA">
      <w:pPr>
        <w:ind w:firstLine="720"/>
        <w:rPr>
          <w:moveFrom w:id="453" w:author="Marta" w:date="2024-12-17T20:17:00Z"/>
          <w:color w:val="000000" w:themeColor="text1"/>
        </w:rPr>
      </w:pPr>
      <w:moveFrom w:id="454" w:author="Marta" w:date="2024-12-17T20:17:00Z">
        <w:r w:rsidRPr="665B09E7" w:rsidDel="00F308A7">
          <w:rPr>
            <w:color w:val="000000" w:themeColor="text1"/>
          </w:rPr>
          <w:t>При разработке курсового проекта были созданы следующие объекты: таблицы, пользователи, роли, функции, процедуры</w:t>
        </w:r>
        <w:r w:rsidDel="00F308A7">
          <w:rPr>
            <w:color w:val="000000" w:themeColor="text1"/>
          </w:rPr>
          <w:t>,</w:t>
        </w:r>
        <w:r w:rsidRPr="000A36AA" w:rsidDel="00F308A7">
          <w:rPr>
            <w:color w:val="000000" w:themeColor="text1"/>
          </w:rPr>
          <w:t xml:space="preserve"> </w:t>
        </w:r>
        <w:r w:rsidRPr="665B09E7" w:rsidDel="00F308A7">
          <w:rPr>
            <w:color w:val="000000" w:themeColor="text1"/>
          </w:rPr>
          <w:t>индексы и триггеры</w:t>
        </w:r>
        <w:r w:rsidDel="00F308A7">
          <w:rPr>
            <w:color w:val="000000" w:themeColor="text1"/>
          </w:rPr>
          <w:t>.</w:t>
        </w:r>
        <w:bookmarkStart w:id="455" w:name="_Toc185359979"/>
        <w:bookmarkStart w:id="456" w:name="_Toc185360095"/>
        <w:bookmarkStart w:id="457" w:name="_Toc185361885"/>
        <w:bookmarkStart w:id="458" w:name="_Toc185362094"/>
        <w:bookmarkStart w:id="459" w:name="_Toc185362136"/>
        <w:bookmarkStart w:id="460" w:name="_Toc185362262"/>
        <w:bookmarkStart w:id="461" w:name="_Toc185362580"/>
        <w:bookmarkStart w:id="462" w:name="_Toc185362686"/>
        <w:bookmarkStart w:id="463" w:name="_Toc185369619"/>
        <w:bookmarkStart w:id="464" w:name="_Toc185369669"/>
        <w:bookmarkStart w:id="465" w:name="_Toc185369811"/>
        <w:bookmarkEnd w:id="455"/>
        <w:bookmarkEnd w:id="456"/>
        <w:bookmarkEnd w:id="457"/>
        <w:bookmarkEnd w:id="458"/>
        <w:bookmarkEnd w:id="459"/>
        <w:bookmarkEnd w:id="460"/>
        <w:bookmarkEnd w:id="461"/>
        <w:bookmarkEnd w:id="462"/>
        <w:bookmarkEnd w:id="463"/>
        <w:bookmarkEnd w:id="464"/>
        <w:bookmarkEnd w:id="465"/>
      </w:moveFrom>
    </w:p>
    <w:p w14:paraId="6430D94E" w14:textId="74978E21" w:rsidR="000A36AA" w:rsidRDefault="000A36AA" w:rsidP="00A6045B">
      <w:pPr>
        <w:pStyle w:val="a6"/>
        <w:numPr>
          <w:ilvl w:val="1"/>
          <w:numId w:val="2"/>
        </w:numPr>
        <w:rPr>
          <w:lang w:eastAsia="zh-CN"/>
        </w:rPr>
      </w:pPr>
      <w:bookmarkStart w:id="466" w:name="_Toc185369812"/>
      <w:moveFromRangeEnd w:id="362"/>
      <w:r>
        <w:rPr>
          <w:lang w:eastAsia="zh-CN"/>
        </w:rPr>
        <w:t>Таблицы</w:t>
      </w:r>
      <w:bookmarkEnd w:id="466"/>
    </w:p>
    <w:p w14:paraId="6748F47C" w14:textId="341B3E6B" w:rsidR="000A36AA" w:rsidRDefault="000A36AA">
      <w:pPr>
        <w:spacing w:after="0"/>
        <w:ind w:firstLine="709"/>
        <w:rPr>
          <w:rFonts w:eastAsia="Times New Roman" w:cs="Times New Roman"/>
          <w:szCs w:val="28"/>
        </w:rPr>
        <w:pPrChange w:id="467" w:author="Marta" w:date="2024-12-17T20:23:00Z">
          <w:pPr>
            <w:ind w:firstLine="709"/>
          </w:pPr>
        </w:pPrChange>
      </w:pPr>
      <w:r>
        <w:rPr>
          <w:lang w:eastAsia="zh-CN"/>
        </w:rPr>
        <w:t xml:space="preserve">Для хранения сущностей в БД создано </w:t>
      </w:r>
      <w:r w:rsidR="0097776F" w:rsidRPr="0097776F">
        <w:rPr>
          <w:lang w:eastAsia="zh-CN"/>
        </w:rPr>
        <w:t>8</w:t>
      </w:r>
      <w:r>
        <w:rPr>
          <w:lang w:eastAsia="zh-CN"/>
        </w:rPr>
        <w:t xml:space="preserve"> таблиц</w:t>
      </w:r>
      <w:ins w:id="468" w:author="Marta" w:date="2024-12-17T23:35:00Z">
        <w:r w:rsidR="00224BB5">
          <w:rPr>
            <w:lang w:eastAsia="zh-CN"/>
          </w:rPr>
          <w:t>.</w:t>
        </w:r>
      </w:ins>
      <w:del w:id="469" w:author="Marta" w:date="2024-12-17T23:34:00Z">
        <w:r w:rsidDel="00224BB5">
          <w:rPr>
            <w:lang w:eastAsia="zh-CN"/>
          </w:rPr>
          <w:delText xml:space="preserve">. </w:delText>
        </w:r>
        <w:r w:rsidDel="00224BB5">
          <w:rPr>
            <w:rFonts w:eastAsia="Times New Roman" w:cs="Times New Roman"/>
            <w:szCs w:val="28"/>
          </w:rPr>
          <w:delText>Далее будет описана структура каждой таблицы</w:delText>
        </w:r>
        <w:r w:rsidR="002C1051" w:rsidDel="00224BB5">
          <w:rPr>
            <w:rFonts w:eastAsia="Times New Roman" w:cs="Times New Roman"/>
            <w:szCs w:val="28"/>
          </w:rPr>
          <w:delText>.</w:delText>
        </w:r>
      </w:del>
    </w:p>
    <w:p w14:paraId="70584B19" w14:textId="713F48E9" w:rsidR="002C1051" w:rsidRDefault="002C1051" w:rsidP="002C1051">
      <w:pPr>
        <w:pStyle w:val="Kartinka"/>
      </w:pPr>
      <w:r>
        <w:t xml:space="preserve">Таблица </w:t>
      </w:r>
      <w:r>
        <w:rPr>
          <w:lang w:val="en-US"/>
        </w:rPr>
        <w:t>JEWELRIES</w:t>
      </w:r>
      <w:ins w:id="470" w:author="Marta" w:date="2024-12-17T20:23:00Z">
        <w:r w:rsidR="00EE09E3">
          <w:t xml:space="preserve"> (для хранения украшений)</w:t>
        </w:r>
      </w:ins>
      <w:r w:rsidRPr="00EE09E3">
        <w:rPr>
          <w:rPrChange w:id="471" w:author="Marta" w:date="2024-12-17T20:23:00Z">
            <w:rPr>
              <w:lang w:val="en-US"/>
            </w:rPr>
          </w:rPrChange>
        </w:rPr>
        <w:t>:</w:t>
      </w:r>
    </w:p>
    <w:p w14:paraId="0645F5BF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993"/>
        </w:tabs>
        <w:spacing w:after="0" w:line="240" w:lineRule="auto"/>
        <w:ind w:left="0" w:firstLine="709"/>
        <w:jc w:val="left"/>
      </w:pPr>
      <w:r>
        <w:t>ID_JEWELRY. Уникальный идентификатор украшения. Содержит ограничение первичного ключа;</w:t>
      </w:r>
    </w:p>
    <w:p w14:paraId="44F15702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993"/>
        </w:tabs>
        <w:spacing w:after="0" w:line="240" w:lineRule="auto"/>
        <w:ind w:left="0" w:firstLine="709"/>
        <w:jc w:val="left"/>
      </w:pPr>
      <w:r w:rsidRPr="002C1051">
        <w:rPr>
          <w:lang w:val="en-US"/>
        </w:rPr>
        <w:t>NAME</w:t>
      </w:r>
      <w:r>
        <w:t xml:space="preserve">. Название украшения. Не может быть </w:t>
      </w:r>
      <w:r w:rsidRPr="002C1051">
        <w:rPr>
          <w:lang w:val="en-US"/>
        </w:rPr>
        <w:t>NULL</w:t>
      </w:r>
      <w:r>
        <w:t>;</w:t>
      </w:r>
    </w:p>
    <w:p w14:paraId="79A3D186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993"/>
        </w:tabs>
        <w:spacing w:after="0" w:line="240" w:lineRule="auto"/>
        <w:ind w:left="0" w:firstLine="709"/>
        <w:jc w:val="left"/>
      </w:pPr>
      <w:r>
        <w:t xml:space="preserve">VENDOR_CODE. Артикул украшения. Не может быть </w:t>
      </w:r>
      <w:r w:rsidRPr="002C1051">
        <w:rPr>
          <w:lang w:val="en-US"/>
        </w:rPr>
        <w:t>NULL</w:t>
      </w:r>
      <w:r>
        <w:t>;</w:t>
      </w:r>
    </w:p>
    <w:p w14:paraId="1CA9EDCE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WEIGHT. Вес украшения. Не может быть </w:t>
      </w:r>
      <w:r w:rsidRPr="002C1051">
        <w:rPr>
          <w:lang w:val="en-US"/>
        </w:rPr>
        <w:t>NULL</w:t>
      </w:r>
      <w:r>
        <w:t>;</w:t>
      </w:r>
    </w:p>
    <w:p w14:paraId="3E14AF82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METALL. Количество товара. Не может быть </w:t>
      </w:r>
      <w:r w:rsidRPr="002C1051">
        <w:rPr>
          <w:lang w:val="en-US"/>
        </w:rPr>
        <w:t>NULL</w:t>
      </w:r>
      <w:r>
        <w:t>;</w:t>
      </w:r>
    </w:p>
    <w:p w14:paraId="56A04890" w14:textId="6691A660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>D</w:t>
      </w:r>
      <w:r w:rsidRPr="002C1051">
        <w:rPr>
          <w:lang w:val="en-US"/>
        </w:rPr>
        <w:t>E</w:t>
      </w:r>
      <w:r>
        <w:t>SCRIPTION. Описание украшения;</w:t>
      </w:r>
    </w:p>
    <w:p w14:paraId="5E0C9F84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COST. Стоимость украшения. Не может быть </w:t>
      </w:r>
      <w:r w:rsidRPr="002C1051">
        <w:rPr>
          <w:lang w:val="en-US"/>
        </w:rPr>
        <w:t>NULL</w:t>
      </w:r>
      <w:r>
        <w:t>;</w:t>
      </w:r>
    </w:p>
    <w:p w14:paraId="255077AD" w14:textId="77777777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AMOUNT. Количество украшений. Не может быть </w:t>
      </w:r>
      <w:r w:rsidRPr="002C1051">
        <w:rPr>
          <w:lang w:val="en-US"/>
        </w:rPr>
        <w:t>NULL</w:t>
      </w:r>
      <w:r>
        <w:t>;</w:t>
      </w:r>
    </w:p>
    <w:p w14:paraId="1B0BF0D5" w14:textId="53A7294B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ID_SUP. Стоимость украшения. Не может быть </w:t>
      </w:r>
      <w:r w:rsidRPr="002C1051">
        <w:rPr>
          <w:lang w:val="en-US"/>
        </w:rPr>
        <w:t>NULL</w:t>
      </w:r>
      <w:r>
        <w:t xml:space="preserve">. Ссылается на таблицу </w:t>
      </w:r>
      <w:r w:rsidRPr="002C1051">
        <w:rPr>
          <w:lang w:val="en-US"/>
        </w:rPr>
        <w:t>Suppliers</w:t>
      </w:r>
      <w:r w:rsidR="0029662C">
        <w:t>;</w:t>
      </w:r>
    </w:p>
    <w:p w14:paraId="3422CBB5" w14:textId="37736A7F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ID_CATEGORY. Стоимость украшения. Не может быть </w:t>
      </w:r>
      <w:r w:rsidRPr="002C1051">
        <w:rPr>
          <w:lang w:val="en-US"/>
        </w:rPr>
        <w:t>NULL</w:t>
      </w:r>
      <w:r>
        <w:t xml:space="preserve">. Ссылается на таблицу </w:t>
      </w:r>
      <w:r w:rsidRPr="002C1051">
        <w:rPr>
          <w:lang w:val="en-US"/>
        </w:rPr>
        <w:t>Categories</w:t>
      </w:r>
      <w:r w:rsidR="0029662C">
        <w:t>;</w:t>
      </w:r>
    </w:p>
    <w:p w14:paraId="35EDBEAA" w14:textId="5C7979D3" w:rsidR="002C1051" w:rsidRDefault="002C1051" w:rsidP="0029662C">
      <w:pPr>
        <w:pStyle w:val="a9"/>
        <w:numPr>
          <w:ilvl w:val="0"/>
          <w:numId w:val="25"/>
        </w:numPr>
        <w:tabs>
          <w:tab w:val="left" w:pos="1418"/>
        </w:tabs>
        <w:spacing w:after="0" w:line="240" w:lineRule="auto"/>
        <w:ind w:left="0" w:firstLine="709"/>
        <w:jc w:val="left"/>
      </w:pPr>
      <w:r>
        <w:t xml:space="preserve">DISCOUNTS. Стоимость украшения. Не может быть </w:t>
      </w:r>
      <w:r w:rsidRPr="002C1051">
        <w:rPr>
          <w:lang w:val="en-US"/>
        </w:rPr>
        <w:t>NULL</w:t>
      </w:r>
      <w:r>
        <w:t xml:space="preserve">. Ссылается на таблицу </w:t>
      </w:r>
      <w:r w:rsidRPr="002C1051">
        <w:rPr>
          <w:lang w:val="en-US"/>
        </w:rPr>
        <w:t>Discounts</w:t>
      </w:r>
      <w:r w:rsidR="0029662C">
        <w:t>;</w:t>
      </w:r>
    </w:p>
    <w:p w14:paraId="702B732A" w14:textId="19B46900" w:rsidR="002C1051" w:rsidRPr="00EE09E3" w:rsidRDefault="002C1051" w:rsidP="002C1051">
      <w:pPr>
        <w:pStyle w:val="Kartinka"/>
        <w:rPr>
          <w:rPrChange w:id="472" w:author="Marta" w:date="2024-12-17T20:24:00Z">
            <w:rPr>
              <w:lang w:val="en-US"/>
            </w:rPr>
          </w:rPrChange>
        </w:rPr>
      </w:pPr>
      <w:r>
        <w:t>Таблица DELIVER</w:t>
      </w:r>
      <w:r>
        <w:rPr>
          <w:lang w:val="en-US"/>
        </w:rPr>
        <w:t>IE</w:t>
      </w:r>
      <w:r>
        <w:t>S</w:t>
      </w:r>
      <w:ins w:id="473" w:author="Marta" w:date="2024-12-17T20:23:00Z">
        <w:r w:rsidR="00EE09E3">
          <w:t xml:space="preserve"> (для хранения информации </w:t>
        </w:r>
      </w:ins>
      <w:ins w:id="474" w:author="Marta" w:date="2024-12-17T20:24:00Z">
        <w:r w:rsidR="00EE09E3">
          <w:t>о доставках</w:t>
        </w:r>
      </w:ins>
      <w:ins w:id="475" w:author="Marta" w:date="2024-12-17T20:23:00Z">
        <w:r w:rsidR="00EE09E3">
          <w:t>)</w:t>
        </w:r>
      </w:ins>
      <w:r w:rsidRPr="00EE09E3">
        <w:rPr>
          <w:rPrChange w:id="476" w:author="Marta" w:date="2024-12-17T20:24:00Z">
            <w:rPr>
              <w:lang w:val="en-US"/>
            </w:rPr>
          </w:rPrChange>
        </w:rPr>
        <w:t>:</w:t>
      </w:r>
    </w:p>
    <w:p w14:paraId="4DEDF7DC" w14:textId="77777777" w:rsidR="002C1051" w:rsidRDefault="002C1051" w:rsidP="0029662C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709"/>
      </w:pPr>
      <w:r>
        <w:t>ID_DEV. Уникальный идентификатор поставки. Содержит ограничение первичного ключа;</w:t>
      </w:r>
    </w:p>
    <w:p w14:paraId="3D4A9873" w14:textId="77777777" w:rsidR="002C1051" w:rsidRDefault="002C1051" w:rsidP="0029662C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709"/>
      </w:pPr>
      <w:r>
        <w:t xml:space="preserve">ID_SUP. Уникальный идентификатор поставщика. Ссылается на таблицу </w:t>
      </w:r>
      <w:r w:rsidRPr="002C1051">
        <w:rPr>
          <w:lang w:val="en-US"/>
        </w:rPr>
        <w:t>Suppliers</w:t>
      </w:r>
      <w:r>
        <w:t>;</w:t>
      </w:r>
    </w:p>
    <w:p w14:paraId="71C75256" w14:textId="77777777" w:rsidR="002C1051" w:rsidRDefault="002C1051" w:rsidP="0029662C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709"/>
      </w:pPr>
      <w:r>
        <w:t>DELIVERY_DATE. Дата поставки товара;</w:t>
      </w:r>
    </w:p>
    <w:p w14:paraId="06AE8FED" w14:textId="25ECA6D3" w:rsidR="002C1051" w:rsidRDefault="002C1051" w:rsidP="0029662C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709"/>
      </w:pPr>
      <w:r>
        <w:t>DELIVARY_TIME. Время поставки товара;</w:t>
      </w:r>
    </w:p>
    <w:p w14:paraId="02C8B7BC" w14:textId="6A9B6578" w:rsidR="0029662C" w:rsidRDefault="0029662C" w:rsidP="0029662C">
      <w:pPr>
        <w:pStyle w:val="a9"/>
        <w:numPr>
          <w:ilvl w:val="0"/>
          <w:numId w:val="27"/>
        </w:numPr>
        <w:tabs>
          <w:tab w:val="left" w:pos="993"/>
        </w:tabs>
        <w:spacing w:after="0" w:line="240" w:lineRule="auto"/>
        <w:ind w:left="0" w:firstLine="709"/>
      </w:pPr>
      <w:r>
        <w:rPr>
          <w:lang w:val="en-US"/>
        </w:rPr>
        <w:t xml:space="preserve">AMOUNT. </w:t>
      </w:r>
      <w:r>
        <w:t>Количество доставленного товара.</w:t>
      </w:r>
    </w:p>
    <w:p w14:paraId="71D4331D" w14:textId="6B90BBC7" w:rsidR="002C1051" w:rsidRDefault="002C1051" w:rsidP="002C1051">
      <w:pPr>
        <w:pStyle w:val="Kartinka"/>
      </w:pPr>
      <w:r>
        <w:t>Таблица CUSTOMERS</w:t>
      </w:r>
      <w:ins w:id="477" w:author="Marta" w:date="2024-12-17T20:24:00Z">
        <w:r w:rsidR="00EE09E3">
          <w:t xml:space="preserve"> (для хранения информации о покупателях)</w:t>
        </w:r>
      </w:ins>
      <w:r>
        <w:t>:</w:t>
      </w:r>
    </w:p>
    <w:p w14:paraId="74B9CC54" w14:textId="77777777" w:rsidR="002C1051" w:rsidRDefault="002C1051" w:rsidP="0029662C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</w:pPr>
      <w:r>
        <w:t>ID_CUS. Уникальный идентификатор покупателя. Содержит ограничение первичного ключа;</w:t>
      </w:r>
    </w:p>
    <w:p w14:paraId="16E0A8D5" w14:textId="77777777" w:rsidR="002C1051" w:rsidRDefault="002C1051" w:rsidP="0029662C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</w:pPr>
      <w:r>
        <w:t xml:space="preserve">FIRST_NAME. Имя покупателя. Не может быть </w:t>
      </w:r>
      <w:r w:rsidRPr="002C1051">
        <w:rPr>
          <w:lang w:val="en-US"/>
        </w:rPr>
        <w:t>NULL</w:t>
      </w:r>
      <w:r>
        <w:t>;</w:t>
      </w:r>
    </w:p>
    <w:p w14:paraId="43B99FA9" w14:textId="3B436B9E" w:rsidR="002C1051" w:rsidRDefault="002C1051" w:rsidP="0029662C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</w:pPr>
      <w:r>
        <w:t>SECOND_NAME VARCHAR. Фамилия покупателя</w:t>
      </w:r>
      <w:r w:rsidR="0029662C">
        <w:t>;</w:t>
      </w:r>
    </w:p>
    <w:p w14:paraId="432EFDA5" w14:textId="24846FAE" w:rsidR="002C1051" w:rsidRDefault="002C1051" w:rsidP="0029662C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</w:pPr>
      <w:r>
        <w:t>ADDRESS. Адрес покупателя</w:t>
      </w:r>
      <w:r w:rsidR="0029662C">
        <w:t>;</w:t>
      </w:r>
    </w:p>
    <w:p w14:paraId="7CC58851" w14:textId="77777777" w:rsidR="002C1051" w:rsidRDefault="002C1051" w:rsidP="0029662C">
      <w:pPr>
        <w:pStyle w:val="a9"/>
        <w:numPr>
          <w:ilvl w:val="0"/>
          <w:numId w:val="28"/>
        </w:numPr>
        <w:tabs>
          <w:tab w:val="left" w:pos="993"/>
        </w:tabs>
        <w:spacing w:after="0" w:line="240" w:lineRule="auto"/>
        <w:ind w:left="0" w:firstLine="709"/>
      </w:pPr>
      <w:r>
        <w:t>PHONE_CUS. Мобильный телефон покупателя.</w:t>
      </w:r>
    </w:p>
    <w:p w14:paraId="410B826A" w14:textId="359EFE4B" w:rsidR="002C1051" w:rsidRPr="00EE09E3" w:rsidRDefault="002C1051" w:rsidP="002C1051">
      <w:pPr>
        <w:pStyle w:val="Kartinka"/>
        <w:rPr>
          <w:rPrChange w:id="478" w:author="Marta" w:date="2024-12-17T20:24:00Z">
            <w:rPr>
              <w:lang w:val="en-US"/>
            </w:rPr>
          </w:rPrChange>
        </w:rPr>
      </w:pPr>
      <w:r>
        <w:t>Таблица SALES</w:t>
      </w:r>
      <w:ins w:id="479" w:author="Marta" w:date="2024-12-17T20:24:00Z">
        <w:r w:rsidR="00EE09E3">
          <w:t xml:space="preserve"> (для хранения информации о продажах)</w:t>
        </w:r>
      </w:ins>
      <w:r w:rsidRPr="00EE09E3">
        <w:rPr>
          <w:rPrChange w:id="480" w:author="Marta" w:date="2024-12-17T20:24:00Z">
            <w:rPr>
              <w:lang w:val="en-US"/>
            </w:rPr>
          </w:rPrChange>
        </w:rPr>
        <w:t>:</w:t>
      </w:r>
    </w:p>
    <w:p w14:paraId="7196E111" w14:textId="5A6A7F75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t xml:space="preserve">ID_SALES. Уникальный идентификатор </w:t>
      </w:r>
      <w:r w:rsidR="0029662C">
        <w:t>продажи</w:t>
      </w:r>
      <w:r>
        <w:t>. Содержит ограничение первичного ключа;</w:t>
      </w:r>
    </w:p>
    <w:p w14:paraId="44452ABC" w14:textId="77777777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t xml:space="preserve">ID_JEWELRY. Уникальный идентификатор украшения. Не может быть </w:t>
      </w:r>
      <w:r w:rsidRPr="002C1051">
        <w:rPr>
          <w:lang w:val="en-US"/>
        </w:rPr>
        <w:t>NULL</w:t>
      </w:r>
      <w:r w:rsidRPr="00AE07DF">
        <w:t xml:space="preserve">. </w:t>
      </w:r>
      <w:r>
        <w:t>Ссылается на таблицу</w:t>
      </w:r>
      <w:r w:rsidRPr="00AE07DF">
        <w:t xml:space="preserve"> </w:t>
      </w:r>
      <w:r w:rsidRPr="002C1051">
        <w:rPr>
          <w:lang w:val="en-US"/>
        </w:rPr>
        <w:t>Jewelries</w:t>
      </w:r>
      <w:r>
        <w:t>;</w:t>
      </w:r>
    </w:p>
    <w:p w14:paraId="2C8534F5" w14:textId="42A89FB8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t xml:space="preserve">ID_CUS. Уникальный идентификатор покупателя, который приобрел украшение. Не может быть </w:t>
      </w:r>
      <w:r w:rsidRPr="002C1051">
        <w:rPr>
          <w:lang w:val="en-US"/>
        </w:rPr>
        <w:t xml:space="preserve">NULL. </w:t>
      </w:r>
      <w:r>
        <w:t>Ссылается на таблицу</w:t>
      </w:r>
      <w:r w:rsidRPr="002C1051">
        <w:rPr>
          <w:lang w:val="en-US"/>
        </w:rPr>
        <w:t xml:space="preserve"> Customers</w:t>
      </w:r>
      <w:r>
        <w:t>;</w:t>
      </w:r>
    </w:p>
    <w:p w14:paraId="6B6F2358" w14:textId="77777777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t>AMOUNT</w:t>
      </w:r>
      <w:r w:rsidRPr="002C1051">
        <w:rPr>
          <w:lang w:val="be-BY"/>
        </w:rPr>
        <w:t>. Количество проданного товара</w:t>
      </w:r>
      <w:r>
        <w:t>;</w:t>
      </w:r>
    </w:p>
    <w:p w14:paraId="21ABC861" w14:textId="77777777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t>DATE_SALES. Дата продажи;</w:t>
      </w:r>
    </w:p>
    <w:p w14:paraId="2CB57EC1" w14:textId="3DDFC435" w:rsidR="002C1051" w:rsidRDefault="002C1051" w:rsidP="0029662C">
      <w:pPr>
        <w:pStyle w:val="a9"/>
        <w:numPr>
          <w:ilvl w:val="0"/>
          <w:numId w:val="29"/>
        </w:numPr>
        <w:tabs>
          <w:tab w:val="left" w:pos="993"/>
        </w:tabs>
        <w:spacing w:after="0" w:line="240" w:lineRule="auto"/>
        <w:ind w:left="0" w:firstLine="709"/>
      </w:pPr>
      <w:r>
        <w:lastRenderedPageBreak/>
        <w:t>FINAL_COST. Стоимость проданного товара.</w:t>
      </w:r>
    </w:p>
    <w:p w14:paraId="7A40895B" w14:textId="0F6C61FF" w:rsidR="002C1051" w:rsidRPr="00EE09E3" w:rsidRDefault="002C1051" w:rsidP="002C1051">
      <w:pPr>
        <w:pStyle w:val="Kartinka"/>
        <w:rPr>
          <w:rPrChange w:id="481" w:author="Marta" w:date="2024-12-17T20:24:00Z">
            <w:rPr>
              <w:lang w:val="en-US"/>
            </w:rPr>
          </w:rPrChange>
        </w:rPr>
      </w:pPr>
      <w:r>
        <w:t>Таблица REVIEWS</w:t>
      </w:r>
      <w:ins w:id="482" w:author="Marta" w:date="2024-12-17T20:24:00Z">
        <w:r w:rsidR="00EE09E3">
          <w:t xml:space="preserve"> (для хранения информации об отзывах)</w:t>
        </w:r>
      </w:ins>
      <w:r w:rsidRPr="00EE09E3">
        <w:rPr>
          <w:rPrChange w:id="483" w:author="Marta" w:date="2024-12-17T20:24:00Z">
            <w:rPr>
              <w:lang w:val="en-US"/>
            </w:rPr>
          </w:rPrChange>
        </w:rPr>
        <w:t>:</w:t>
      </w:r>
    </w:p>
    <w:p w14:paraId="18E25C20" w14:textId="78CAF821" w:rsidR="002C1051" w:rsidRDefault="002C1051" w:rsidP="0029662C">
      <w:pPr>
        <w:pStyle w:val="a9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</w:pPr>
      <w:r>
        <w:t>ID_REVIEW. Уникальный идентификатор отзыва. Содержит ограничение первичного ключа</w:t>
      </w:r>
      <w:r w:rsidR="0029662C">
        <w:t>;</w:t>
      </w:r>
    </w:p>
    <w:p w14:paraId="3EF4F90A" w14:textId="77777777" w:rsidR="002C1051" w:rsidRDefault="002C1051" w:rsidP="0029662C">
      <w:pPr>
        <w:pStyle w:val="a9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</w:pPr>
      <w:r>
        <w:t xml:space="preserve">ID_JEWELRY. Уникальный идентификатор украшения, на которое оставили отзыв. Не может быть </w:t>
      </w:r>
      <w:r w:rsidRPr="002C1051">
        <w:rPr>
          <w:lang w:val="en-US"/>
        </w:rPr>
        <w:t xml:space="preserve">NULL. </w:t>
      </w:r>
      <w:r>
        <w:t>Ссылается на таблицу</w:t>
      </w:r>
      <w:r w:rsidRPr="002C1051">
        <w:rPr>
          <w:lang w:val="en-US"/>
        </w:rPr>
        <w:t xml:space="preserve"> Jewelries</w:t>
      </w:r>
      <w:r>
        <w:t>;</w:t>
      </w:r>
    </w:p>
    <w:p w14:paraId="5702BE10" w14:textId="77777777" w:rsidR="002C1051" w:rsidRDefault="002C1051" w:rsidP="0029662C">
      <w:pPr>
        <w:pStyle w:val="a9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</w:pPr>
      <w:r>
        <w:t xml:space="preserve">ID_CUS. Уникальный идентификатор пользователя, который оставил отзыв. Не может быть </w:t>
      </w:r>
      <w:r w:rsidRPr="002C1051">
        <w:rPr>
          <w:lang w:val="en-US"/>
        </w:rPr>
        <w:t xml:space="preserve">NULL. </w:t>
      </w:r>
      <w:r>
        <w:t>Ссылается на таблицу</w:t>
      </w:r>
      <w:r w:rsidRPr="002C1051">
        <w:rPr>
          <w:lang w:val="en-US"/>
        </w:rPr>
        <w:t xml:space="preserve"> Customers</w:t>
      </w:r>
      <w:r>
        <w:t>;</w:t>
      </w:r>
    </w:p>
    <w:p w14:paraId="1F4245F4" w14:textId="77777777" w:rsidR="002C1051" w:rsidRDefault="002C1051" w:rsidP="0029662C">
      <w:pPr>
        <w:pStyle w:val="a9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</w:pPr>
      <w:r>
        <w:t>RATING. Оценка украшения;</w:t>
      </w:r>
    </w:p>
    <w:p w14:paraId="4C8268D2" w14:textId="5047EA96" w:rsidR="002C1051" w:rsidRDefault="002C1051" w:rsidP="0029662C">
      <w:pPr>
        <w:pStyle w:val="a9"/>
        <w:numPr>
          <w:ilvl w:val="0"/>
          <w:numId w:val="30"/>
        </w:numPr>
        <w:tabs>
          <w:tab w:val="left" w:pos="993"/>
        </w:tabs>
        <w:spacing w:after="0" w:line="240" w:lineRule="auto"/>
        <w:ind w:left="0" w:firstLine="709"/>
      </w:pPr>
      <w:r>
        <w:t>COMMENTT. Комментарий к украшению</w:t>
      </w:r>
      <w:r w:rsidR="0029662C">
        <w:t>.</w:t>
      </w:r>
    </w:p>
    <w:p w14:paraId="41FC2F8F" w14:textId="34C0B20F" w:rsidR="002C1051" w:rsidRPr="00EE09E3" w:rsidRDefault="002C1051" w:rsidP="002C1051">
      <w:pPr>
        <w:pStyle w:val="Kartinka"/>
        <w:rPr>
          <w:rPrChange w:id="484" w:author="Marta" w:date="2024-12-17T20:25:00Z">
            <w:rPr>
              <w:lang w:val="en-US"/>
            </w:rPr>
          </w:rPrChange>
        </w:rPr>
      </w:pPr>
      <w:r>
        <w:t>Таблица CATEGORIES</w:t>
      </w:r>
      <w:ins w:id="485" w:author="Marta" w:date="2024-12-17T20:25:00Z">
        <w:r w:rsidR="00EE09E3">
          <w:t xml:space="preserve"> (для хранения категорий)</w:t>
        </w:r>
      </w:ins>
      <w:r w:rsidRPr="00EE09E3">
        <w:rPr>
          <w:rPrChange w:id="486" w:author="Marta" w:date="2024-12-17T20:25:00Z">
            <w:rPr>
              <w:lang w:val="en-US"/>
            </w:rPr>
          </w:rPrChange>
        </w:rPr>
        <w:t>:</w:t>
      </w:r>
    </w:p>
    <w:p w14:paraId="02B950AD" w14:textId="58EBE2A1" w:rsidR="002C1051" w:rsidRDefault="002C1051" w:rsidP="0029662C">
      <w:pPr>
        <w:pStyle w:val="a9"/>
        <w:numPr>
          <w:ilvl w:val="0"/>
          <w:numId w:val="32"/>
        </w:numPr>
        <w:tabs>
          <w:tab w:val="left" w:pos="993"/>
        </w:tabs>
        <w:spacing w:after="0" w:line="240" w:lineRule="auto"/>
        <w:ind w:left="0" w:firstLine="709"/>
      </w:pPr>
      <w:r>
        <w:t>ID_CATEGORY. Уникальный идентификатор категории. Содержит ограничение первичного ключа;</w:t>
      </w:r>
    </w:p>
    <w:p w14:paraId="1A58BA84" w14:textId="77777777" w:rsidR="002C1051" w:rsidRDefault="002C1051" w:rsidP="0029662C">
      <w:pPr>
        <w:pStyle w:val="a9"/>
        <w:numPr>
          <w:ilvl w:val="0"/>
          <w:numId w:val="32"/>
        </w:numPr>
        <w:tabs>
          <w:tab w:val="left" w:pos="993"/>
        </w:tabs>
        <w:spacing w:after="0" w:line="240" w:lineRule="auto"/>
        <w:ind w:left="0" w:firstLine="709"/>
      </w:pPr>
      <w:r>
        <w:t>NAME. Название категории;</w:t>
      </w:r>
    </w:p>
    <w:p w14:paraId="62C70BA3" w14:textId="59C0F65C" w:rsidR="002C1051" w:rsidRDefault="002C1051" w:rsidP="0029662C">
      <w:pPr>
        <w:pStyle w:val="Kartinka"/>
      </w:pPr>
      <w:r>
        <w:t xml:space="preserve">Таблица </w:t>
      </w:r>
      <w:r>
        <w:rPr>
          <w:lang w:val="en-US"/>
        </w:rPr>
        <w:t>DISCOUNTS</w:t>
      </w:r>
      <w:ins w:id="487" w:author="Marta" w:date="2024-12-17T20:25:00Z">
        <w:r w:rsidR="00EE09E3">
          <w:t xml:space="preserve"> (для хранения информации о скидках):</w:t>
        </w:r>
      </w:ins>
      <w:del w:id="488" w:author="Marta" w:date="2024-12-17T20:25:00Z">
        <w:r w:rsidDel="00EE09E3">
          <w:delText>.</w:delText>
        </w:r>
      </w:del>
    </w:p>
    <w:p w14:paraId="09165B0A" w14:textId="77777777" w:rsidR="002C1051" w:rsidRDefault="002C1051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</w:pPr>
      <w:r>
        <w:t>ID_DISCOUNT. Уникальный идентификатор скидки. Содержит ограничение первичного ключа</w:t>
      </w:r>
      <w:r w:rsidRPr="002C1051">
        <w:rPr>
          <w:lang w:val="en-US"/>
        </w:rPr>
        <w:t>;</w:t>
      </w:r>
    </w:p>
    <w:p w14:paraId="39AF348C" w14:textId="3DFB8432" w:rsidR="002C1051" w:rsidRPr="002C1051" w:rsidRDefault="002C1051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t xml:space="preserve">DISCOUNT. Скидка. </w:t>
      </w:r>
      <w:r w:rsidRPr="002C1051">
        <w:rPr>
          <w:lang w:val="be-BY"/>
        </w:rPr>
        <w:t xml:space="preserve">Не может быть </w:t>
      </w:r>
      <w:r w:rsidRPr="002C1051">
        <w:rPr>
          <w:lang w:val="en-US"/>
        </w:rPr>
        <w:t>NULL</w:t>
      </w:r>
      <w:r>
        <w:t>.</w:t>
      </w:r>
    </w:p>
    <w:p w14:paraId="750B34CF" w14:textId="699219D3" w:rsidR="002C1051" w:rsidRDefault="002C1051" w:rsidP="0029662C">
      <w:pPr>
        <w:pStyle w:val="a9"/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</w:rPr>
        <w:t xml:space="preserve">Таблица </w:t>
      </w:r>
      <w:r w:rsidR="00361194">
        <w:rPr>
          <w:color w:val="000000" w:themeColor="text1"/>
          <w:szCs w:val="28"/>
          <w:lang w:val="en-US"/>
        </w:rPr>
        <w:t>STOCK</w:t>
      </w:r>
      <w:r w:rsidR="00361194" w:rsidRPr="00EE09E3">
        <w:rPr>
          <w:color w:val="000000" w:themeColor="text1"/>
          <w:szCs w:val="28"/>
          <w:rPrChange w:id="489" w:author="Marta" w:date="2024-12-17T20:25:00Z">
            <w:rPr>
              <w:color w:val="000000" w:themeColor="text1"/>
              <w:szCs w:val="28"/>
              <w:lang w:val="en-US"/>
            </w:rPr>
          </w:rPrChange>
        </w:rPr>
        <w:t>_</w:t>
      </w:r>
      <w:r w:rsidR="00361194">
        <w:rPr>
          <w:color w:val="000000" w:themeColor="text1"/>
          <w:szCs w:val="28"/>
          <w:lang w:val="en-US"/>
        </w:rPr>
        <w:t>REQUESTS</w:t>
      </w:r>
      <w:ins w:id="490" w:author="Marta" w:date="2024-12-17T20:25:00Z">
        <w:r w:rsidR="00EE09E3">
          <w:rPr>
            <w:color w:val="000000" w:themeColor="text1"/>
            <w:szCs w:val="28"/>
          </w:rPr>
          <w:t xml:space="preserve"> (для хранения информации о запросах на склад)</w:t>
        </w:r>
      </w:ins>
      <w:r w:rsidR="00361194" w:rsidRPr="00EE09E3">
        <w:rPr>
          <w:color w:val="000000" w:themeColor="text1"/>
          <w:szCs w:val="28"/>
          <w:rPrChange w:id="491" w:author="Marta" w:date="2024-12-17T20:25:00Z">
            <w:rPr>
              <w:color w:val="000000" w:themeColor="text1"/>
              <w:szCs w:val="28"/>
              <w:lang w:val="en-US"/>
            </w:rPr>
          </w:rPrChange>
        </w:rPr>
        <w:t>:</w:t>
      </w:r>
    </w:p>
    <w:p w14:paraId="1F13ED39" w14:textId="61B133EF" w:rsidR="00361194" w:rsidRPr="00361194" w:rsidRDefault="00361194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ID</w:t>
      </w:r>
      <w:r w:rsidRPr="00361194">
        <w:rPr>
          <w:color w:val="000000" w:themeColor="text1"/>
          <w:szCs w:val="28"/>
        </w:rPr>
        <w:t>_</w:t>
      </w:r>
      <w:r>
        <w:rPr>
          <w:color w:val="000000" w:themeColor="text1"/>
          <w:szCs w:val="28"/>
          <w:lang w:val="en-US"/>
        </w:rPr>
        <w:t>REQUST</w:t>
      </w:r>
      <w:r w:rsidRPr="00361194">
        <w:rPr>
          <w:color w:val="000000" w:themeColor="text1"/>
          <w:szCs w:val="28"/>
        </w:rPr>
        <w:t>.</w:t>
      </w:r>
      <w:r>
        <w:rPr>
          <w:color w:val="000000" w:themeColor="text1"/>
          <w:szCs w:val="28"/>
        </w:rPr>
        <w:t xml:space="preserve"> Уникальный идентификатор запроса. Содержит ограничение первичного ключа</w:t>
      </w:r>
      <w:r w:rsidR="00F756D3">
        <w:rPr>
          <w:color w:val="000000" w:themeColor="text1"/>
          <w:szCs w:val="28"/>
        </w:rPr>
        <w:t>;</w:t>
      </w:r>
    </w:p>
    <w:p w14:paraId="715F89A9" w14:textId="32A01C93" w:rsidR="00361194" w:rsidRPr="00361194" w:rsidRDefault="00361194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ID</w:t>
      </w:r>
      <w:r w:rsidRPr="00361194">
        <w:rPr>
          <w:color w:val="000000" w:themeColor="text1"/>
          <w:szCs w:val="28"/>
        </w:rPr>
        <w:t>_</w:t>
      </w:r>
      <w:r>
        <w:rPr>
          <w:color w:val="000000" w:themeColor="text1"/>
          <w:szCs w:val="28"/>
          <w:lang w:val="en-US"/>
        </w:rPr>
        <w:t>JEWELRY</w:t>
      </w:r>
      <w:r>
        <w:rPr>
          <w:color w:val="000000" w:themeColor="text1"/>
          <w:szCs w:val="28"/>
        </w:rPr>
        <w:t xml:space="preserve">. Уникальный идентификатор запрашиваемого украшения. Ссылается на таблицу </w:t>
      </w:r>
      <w:r>
        <w:rPr>
          <w:color w:val="000000" w:themeColor="text1"/>
          <w:szCs w:val="28"/>
          <w:lang w:val="en-US"/>
        </w:rPr>
        <w:t>Jewelries</w:t>
      </w:r>
      <w:r w:rsidRPr="00361194">
        <w:rPr>
          <w:color w:val="000000" w:themeColor="text1"/>
          <w:szCs w:val="28"/>
        </w:rPr>
        <w:t>;</w:t>
      </w:r>
    </w:p>
    <w:p w14:paraId="41F77C16" w14:textId="66223183" w:rsidR="00361194" w:rsidRPr="00361194" w:rsidRDefault="00361194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 xml:space="preserve">REQUEST_DATE. </w:t>
      </w:r>
      <w:r>
        <w:rPr>
          <w:color w:val="000000" w:themeColor="text1"/>
          <w:szCs w:val="28"/>
        </w:rPr>
        <w:t>Дата запроса</w:t>
      </w:r>
      <w:r w:rsidR="00F756D3">
        <w:rPr>
          <w:color w:val="000000" w:themeColor="text1"/>
          <w:szCs w:val="28"/>
        </w:rPr>
        <w:t>;</w:t>
      </w:r>
    </w:p>
    <w:p w14:paraId="65735537" w14:textId="48D258B0" w:rsidR="00361194" w:rsidRPr="00361194" w:rsidRDefault="00361194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AMOUNT</w:t>
      </w:r>
      <w:r>
        <w:rPr>
          <w:color w:val="000000" w:themeColor="text1"/>
          <w:szCs w:val="28"/>
        </w:rPr>
        <w:t>. Количество запрашиваемого украшения</w:t>
      </w:r>
      <w:r w:rsidR="00F756D3">
        <w:rPr>
          <w:color w:val="000000" w:themeColor="text1"/>
          <w:szCs w:val="28"/>
        </w:rPr>
        <w:t>;</w:t>
      </w:r>
    </w:p>
    <w:p w14:paraId="019B1C71" w14:textId="62BF93D6" w:rsidR="00361194" w:rsidRDefault="00361194" w:rsidP="0029662C">
      <w:pPr>
        <w:pStyle w:val="a9"/>
        <w:numPr>
          <w:ilvl w:val="0"/>
          <w:numId w:val="33"/>
        </w:numPr>
        <w:tabs>
          <w:tab w:val="left" w:pos="993"/>
        </w:tabs>
        <w:spacing w:after="0" w:line="240" w:lineRule="auto"/>
        <w:ind w:left="0" w:firstLine="709"/>
        <w:rPr>
          <w:ins w:id="492" w:author="Marta" w:date="2024-12-17T23:31:00Z"/>
          <w:color w:val="000000" w:themeColor="text1"/>
          <w:szCs w:val="28"/>
        </w:rPr>
      </w:pPr>
      <w:r>
        <w:rPr>
          <w:color w:val="000000" w:themeColor="text1"/>
          <w:szCs w:val="28"/>
          <w:lang w:val="en-US"/>
        </w:rPr>
        <w:t>STATUS</w:t>
      </w:r>
      <w:r>
        <w:rPr>
          <w:color w:val="000000" w:themeColor="text1"/>
          <w:szCs w:val="28"/>
        </w:rPr>
        <w:t>. Статус запроса</w:t>
      </w:r>
      <w:r w:rsidR="00F756D3">
        <w:rPr>
          <w:color w:val="000000" w:themeColor="text1"/>
          <w:szCs w:val="28"/>
        </w:rPr>
        <w:t>.</w:t>
      </w:r>
    </w:p>
    <w:p w14:paraId="6A976E3A" w14:textId="7F4F32C9" w:rsidR="0042370B" w:rsidRPr="0042370B" w:rsidRDefault="0042370B">
      <w:pPr>
        <w:tabs>
          <w:tab w:val="left" w:pos="993"/>
        </w:tabs>
        <w:spacing w:after="0" w:line="240" w:lineRule="auto"/>
        <w:ind w:firstLine="709"/>
        <w:rPr>
          <w:color w:val="000000" w:themeColor="text1"/>
          <w:szCs w:val="28"/>
          <w:rPrChange w:id="493" w:author="Marta" w:date="2024-12-17T23:31:00Z">
            <w:rPr/>
          </w:rPrChange>
        </w:rPr>
        <w:pPrChange w:id="494" w:author="Marta" w:date="2024-12-17T23:31:00Z">
          <w:pPr>
            <w:pStyle w:val="a9"/>
            <w:numPr>
              <w:numId w:val="33"/>
            </w:numPr>
            <w:tabs>
              <w:tab w:val="left" w:pos="993"/>
            </w:tabs>
            <w:spacing w:after="0" w:line="240" w:lineRule="auto"/>
            <w:ind w:left="0" w:firstLine="709"/>
          </w:pPr>
        </w:pPrChange>
      </w:pPr>
      <w:ins w:id="495" w:author="Marta" w:date="2024-12-17T23:31:00Z">
        <w:r>
          <w:rPr>
            <w:color w:val="000000" w:themeColor="text1"/>
            <w:szCs w:val="28"/>
          </w:rPr>
          <w:t>Листи</w:t>
        </w:r>
        <w:r w:rsidR="00224BB5">
          <w:rPr>
            <w:color w:val="000000" w:themeColor="text1"/>
            <w:szCs w:val="28"/>
          </w:rPr>
          <w:t>нги создания таблиц приведены в приложении А.</w:t>
        </w:r>
      </w:ins>
    </w:p>
    <w:p w14:paraId="62F66B32" w14:textId="30BCE472" w:rsidR="00361194" w:rsidRDefault="00361194" w:rsidP="00A6045B">
      <w:pPr>
        <w:pStyle w:val="a6"/>
        <w:numPr>
          <w:ilvl w:val="1"/>
          <w:numId w:val="2"/>
        </w:numPr>
      </w:pPr>
      <w:bookmarkStart w:id="496" w:name="_Toc185369813"/>
      <w:r>
        <w:t>Роли и пользователи</w:t>
      </w:r>
      <w:bookmarkEnd w:id="496"/>
    </w:p>
    <w:p w14:paraId="14901069" w14:textId="56D94D21" w:rsidR="00361194" w:rsidDel="00224BB5" w:rsidRDefault="00361194" w:rsidP="00224BB5">
      <w:pPr>
        <w:spacing w:after="0"/>
        <w:ind w:firstLine="709"/>
        <w:rPr>
          <w:del w:id="497" w:author="Marta" w:date="2024-12-17T23:33:00Z"/>
        </w:rPr>
      </w:pPr>
      <w:r>
        <w:t xml:space="preserve">Роли и пользователи в базе данных играют важную роль в управлении доступом и безопасностью данных. </w:t>
      </w:r>
    </w:p>
    <w:p w14:paraId="6970E20C" w14:textId="77777777" w:rsidR="00224BB5" w:rsidRDefault="00224BB5" w:rsidP="00361194">
      <w:pPr>
        <w:spacing w:after="0"/>
        <w:ind w:firstLine="709"/>
        <w:rPr>
          <w:ins w:id="498" w:author="Marta" w:date="2024-12-17T23:33:00Z"/>
        </w:rPr>
      </w:pPr>
    </w:p>
    <w:p w14:paraId="40CD0836" w14:textId="48AA7658" w:rsidR="00361194" w:rsidDel="0083097C" w:rsidRDefault="00361194">
      <w:pPr>
        <w:spacing w:after="0"/>
        <w:rPr>
          <w:del w:id="499" w:author="Marta" w:date="2024-12-17T20:27:00Z"/>
        </w:rPr>
        <w:pPrChange w:id="500" w:author="Marta" w:date="2024-12-17T23:33:00Z">
          <w:pPr>
            <w:spacing w:after="0"/>
            <w:ind w:firstLine="720"/>
          </w:pPr>
        </w:pPrChange>
      </w:pPr>
      <w:r>
        <w:t xml:space="preserve">Пользователи </w:t>
      </w:r>
      <w:r w:rsidR="00F756D3">
        <w:t>–</w:t>
      </w:r>
      <w:r>
        <w:t xml:space="preserve"> это индивидуальные учетные записи, которые имеют доступ к базе данных. </w:t>
      </w:r>
      <w:del w:id="501" w:author="Marta" w:date="2024-12-17T20:27:00Z">
        <w:r w:rsidDel="0083097C">
          <w:delText>Каждый пользователь может выполнять определенные действия, такие как:</w:delText>
        </w:r>
      </w:del>
    </w:p>
    <w:p w14:paraId="14C0C873" w14:textId="1262BB97" w:rsidR="00361194" w:rsidDel="0083097C" w:rsidRDefault="00F756D3">
      <w:pPr>
        <w:spacing w:after="0"/>
        <w:rPr>
          <w:del w:id="502" w:author="Marta" w:date="2024-12-17T20:27:00Z"/>
        </w:rPr>
        <w:pPrChange w:id="503" w:author="Marta" w:date="2024-12-17T23:33:00Z">
          <w:pPr>
            <w:pStyle w:val="a9"/>
            <w:numPr>
              <w:numId w:val="34"/>
            </w:numPr>
            <w:spacing w:after="0"/>
            <w:ind w:left="0" w:firstLine="709"/>
          </w:pPr>
        </w:pPrChange>
      </w:pPr>
      <w:del w:id="504" w:author="Marta" w:date="2024-12-17T20:27:00Z">
        <w:r w:rsidDel="0083097C">
          <w:delText>с</w:delText>
        </w:r>
        <w:r w:rsidR="00361194" w:rsidDel="0083097C">
          <w:delText>оздание, изменение или удаление данных</w:delText>
        </w:r>
        <w:r w:rsidDel="0083097C">
          <w:delText>;</w:delText>
        </w:r>
      </w:del>
    </w:p>
    <w:p w14:paraId="42D6AC88" w14:textId="4F85778B" w:rsidR="00361194" w:rsidDel="0083097C" w:rsidRDefault="00F756D3">
      <w:pPr>
        <w:spacing w:after="0"/>
        <w:rPr>
          <w:del w:id="505" w:author="Marta" w:date="2024-12-17T20:27:00Z"/>
        </w:rPr>
        <w:pPrChange w:id="506" w:author="Marta" w:date="2024-12-17T23:33:00Z">
          <w:pPr>
            <w:pStyle w:val="a9"/>
            <w:numPr>
              <w:numId w:val="34"/>
            </w:numPr>
            <w:spacing w:after="0"/>
            <w:ind w:left="0" w:firstLine="709"/>
          </w:pPr>
        </w:pPrChange>
      </w:pPr>
      <w:del w:id="507" w:author="Marta" w:date="2024-12-17T20:27:00Z">
        <w:r w:rsidDel="0083097C">
          <w:delText>в</w:delText>
        </w:r>
        <w:r w:rsidR="00361194" w:rsidDel="0083097C">
          <w:delText>ыполнение запросов к базе данных</w:delText>
        </w:r>
        <w:r w:rsidDel="0083097C">
          <w:delText>;</w:delText>
        </w:r>
      </w:del>
    </w:p>
    <w:p w14:paraId="7CC00B66" w14:textId="35DB306B" w:rsidR="00361194" w:rsidDel="003277BE" w:rsidRDefault="00F756D3">
      <w:pPr>
        <w:spacing w:after="0"/>
        <w:rPr>
          <w:del w:id="508" w:author="Marta" w:date="2024-12-17T23:23:00Z"/>
        </w:rPr>
        <w:pPrChange w:id="509" w:author="Marta" w:date="2024-12-17T23:33:00Z">
          <w:pPr>
            <w:pStyle w:val="a9"/>
            <w:numPr>
              <w:numId w:val="34"/>
            </w:numPr>
            <w:spacing w:after="0"/>
            <w:ind w:left="0" w:firstLine="709"/>
          </w:pPr>
        </w:pPrChange>
      </w:pPr>
      <w:del w:id="510" w:author="Marta" w:date="2024-12-17T20:27:00Z">
        <w:r w:rsidDel="0083097C">
          <w:delText>у</w:delText>
        </w:r>
        <w:r w:rsidR="00361194" w:rsidDel="0083097C">
          <w:delText>правление структурой базы данных.</w:delText>
        </w:r>
      </w:del>
    </w:p>
    <w:p w14:paraId="2FB2F2D1" w14:textId="686051BF" w:rsidR="00361194" w:rsidRDefault="00361194">
      <w:pPr>
        <w:spacing w:after="0"/>
        <w:ind w:firstLine="709"/>
        <w:pPrChange w:id="511" w:author="Marta" w:date="2024-12-17T23:33:00Z">
          <w:pPr>
            <w:spacing w:after="0"/>
            <w:ind w:firstLine="720"/>
          </w:pPr>
        </w:pPrChange>
      </w:pPr>
      <w:r w:rsidRPr="00361194">
        <w:rPr>
          <w:lang w:val="ru-BY"/>
        </w:rPr>
        <w:t>Роли</w:t>
      </w:r>
      <w:r w:rsidR="00F756D3">
        <w:t xml:space="preserve"> – </w:t>
      </w:r>
      <w:r w:rsidRPr="00361194">
        <w:rPr>
          <w:lang w:val="ru-BY"/>
        </w:rPr>
        <w:t>это группы привилегий, которые могут быть назначены пользователям. Они позволяют упростить управление доступом, так как можно определить набор разрешений для группы пользователей, а не для каждого отдельно</w:t>
      </w:r>
      <w:r>
        <w:t>.</w:t>
      </w:r>
    </w:p>
    <w:p w14:paraId="0135DD33" w14:textId="77777777" w:rsidR="005832D9" w:rsidRPr="006B12CF" w:rsidRDefault="00361194" w:rsidP="00361194">
      <w:pPr>
        <w:spacing w:after="0"/>
        <w:ind w:firstLine="720"/>
      </w:pPr>
      <w:r>
        <w:t>В</w:t>
      </w:r>
      <w:r w:rsidRPr="006B12CF">
        <w:t xml:space="preserve"> </w:t>
      </w:r>
      <w:r>
        <w:t>БД</w:t>
      </w:r>
      <w:r w:rsidRPr="006B12CF">
        <w:t xml:space="preserve"> </w:t>
      </w:r>
      <w:r>
        <w:t>курсового</w:t>
      </w:r>
      <w:r w:rsidRPr="006B12CF">
        <w:t xml:space="preserve"> </w:t>
      </w:r>
      <w:r>
        <w:t>проекта</w:t>
      </w:r>
      <w:r w:rsidRPr="006B12CF">
        <w:t xml:space="preserve"> </w:t>
      </w:r>
      <w:r>
        <w:t>разработано</w:t>
      </w:r>
      <w:r w:rsidRPr="006B12CF">
        <w:t xml:space="preserve"> 6 </w:t>
      </w:r>
      <w:r>
        <w:t>ролей</w:t>
      </w:r>
      <w:r w:rsidRPr="006B12CF">
        <w:t xml:space="preserve">:  </w:t>
      </w:r>
    </w:p>
    <w:p w14:paraId="78CC8243" w14:textId="6DCEFA63" w:rsidR="005832D9" w:rsidRDefault="00F756D3" w:rsidP="00F756D3">
      <w:pPr>
        <w:pStyle w:val="a9"/>
        <w:numPr>
          <w:ilvl w:val="0"/>
          <w:numId w:val="35"/>
        </w:numPr>
        <w:spacing w:after="0"/>
        <w:ind w:left="0" w:firstLine="709"/>
        <w:rPr>
          <w:lang w:val="en-US"/>
        </w:rPr>
      </w:pPr>
      <w:r>
        <w:rPr>
          <w:lang w:val="en-US"/>
        </w:rPr>
        <w:t>p</w:t>
      </w:r>
      <w:r w:rsidR="00361194" w:rsidRPr="005832D9">
        <w:rPr>
          <w:lang w:val="en-US"/>
        </w:rPr>
        <w:t>rogrammer</w:t>
      </w:r>
      <w:r w:rsidR="005832D9">
        <w:t xml:space="preserve"> (роль для разработчика)</w:t>
      </w:r>
      <w:r w:rsidR="005832D9">
        <w:rPr>
          <w:lang w:val="en-US"/>
        </w:rPr>
        <w:t>;</w:t>
      </w:r>
      <w:r w:rsidR="00361194" w:rsidRPr="005832D9">
        <w:rPr>
          <w:lang w:val="en-US"/>
        </w:rPr>
        <w:t xml:space="preserve"> </w:t>
      </w:r>
    </w:p>
    <w:p w14:paraId="31519131" w14:textId="2B1A8D9A" w:rsidR="005832D9" w:rsidRPr="005832D9" w:rsidRDefault="00361194" w:rsidP="00F756D3">
      <w:pPr>
        <w:pStyle w:val="a9"/>
        <w:numPr>
          <w:ilvl w:val="0"/>
          <w:numId w:val="35"/>
        </w:numPr>
        <w:spacing w:after="0"/>
        <w:ind w:left="0" w:firstLine="709"/>
      </w:pPr>
      <w:r w:rsidRPr="005832D9">
        <w:rPr>
          <w:lang w:val="en-US"/>
        </w:rPr>
        <w:t>base</w:t>
      </w:r>
      <w:r w:rsidRPr="005832D9">
        <w:t>_</w:t>
      </w:r>
      <w:r w:rsidRPr="005832D9">
        <w:rPr>
          <w:lang w:val="en-US"/>
        </w:rPr>
        <w:t>user</w:t>
      </w:r>
      <w:r w:rsidR="005832D9">
        <w:t xml:space="preserve"> (базовая роль для всех пользователей)</w:t>
      </w:r>
      <w:r w:rsidR="005832D9" w:rsidRPr="005832D9">
        <w:t>;</w:t>
      </w:r>
    </w:p>
    <w:p w14:paraId="56556536" w14:textId="121E65B0" w:rsidR="005832D9" w:rsidRDefault="00361194" w:rsidP="00F756D3">
      <w:pPr>
        <w:pStyle w:val="a9"/>
        <w:numPr>
          <w:ilvl w:val="0"/>
          <w:numId w:val="35"/>
        </w:numPr>
        <w:spacing w:after="0"/>
        <w:ind w:left="0" w:firstLine="709"/>
        <w:rPr>
          <w:lang w:val="en-US"/>
        </w:rPr>
      </w:pPr>
      <w:r w:rsidRPr="005832D9">
        <w:rPr>
          <w:lang w:val="en-US"/>
        </w:rPr>
        <w:t>administrator</w:t>
      </w:r>
      <w:ins w:id="512" w:author="Marta" w:date="2024-12-17T23:21:00Z">
        <w:r w:rsidR="003277BE">
          <w:t xml:space="preserve"> </w:t>
        </w:r>
      </w:ins>
      <w:ins w:id="513" w:author="Marta" w:date="2024-12-17T23:33:00Z">
        <w:r w:rsidR="00224BB5">
          <w:t>(</w:t>
        </w:r>
      </w:ins>
      <w:ins w:id="514" w:author="Marta" w:date="2024-12-17T23:21:00Z">
        <w:r w:rsidR="003277BE">
          <w:t>управляющий магазином</w:t>
        </w:r>
      </w:ins>
      <w:ins w:id="515" w:author="Marta" w:date="2024-12-17T23:33:00Z">
        <w:r w:rsidR="00224BB5">
          <w:t>)</w:t>
        </w:r>
      </w:ins>
      <w:r w:rsidR="005832D9">
        <w:rPr>
          <w:lang w:val="en-US"/>
        </w:rPr>
        <w:t>;</w:t>
      </w:r>
    </w:p>
    <w:p w14:paraId="3CD2778A" w14:textId="1B4382E8" w:rsidR="005832D9" w:rsidRDefault="00361194" w:rsidP="00F756D3">
      <w:pPr>
        <w:pStyle w:val="a9"/>
        <w:numPr>
          <w:ilvl w:val="0"/>
          <w:numId w:val="35"/>
        </w:numPr>
        <w:spacing w:after="0"/>
        <w:ind w:left="0" w:firstLine="709"/>
        <w:rPr>
          <w:lang w:val="en-US"/>
        </w:rPr>
      </w:pPr>
      <w:r w:rsidRPr="005832D9">
        <w:rPr>
          <w:lang w:val="en-US"/>
        </w:rPr>
        <w:t>manager</w:t>
      </w:r>
      <w:ins w:id="516" w:author="Marta" w:date="2024-12-17T23:21:00Z">
        <w:r w:rsidR="003277BE">
          <w:t xml:space="preserve"> </w:t>
        </w:r>
      </w:ins>
      <w:ins w:id="517" w:author="Marta" w:date="2024-12-17T23:33:00Z">
        <w:r w:rsidR="00224BB5">
          <w:t>(</w:t>
        </w:r>
      </w:ins>
      <w:ins w:id="518" w:author="Marta" w:date="2024-12-17T23:21:00Z">
        <w:r w:rsidR="003277BE">
          <w:t>мене</w:t>
        </w:r>
      </w:ins>
      <w:ins w:id="519" w:author="Marta" w:date="2024-12-17T23:22:00Z">
        <w:r w:rsidR="003277BE">
          <w:t>джер</w:t>
        </w:r>
      </w:ins>
      <w:ins w:id="520" w:author="Marta" w:date="2024-12-17T23:33:00Z">
        <w:r w:rsidR="00224BB5">
          <w:t>)</w:t>
        </w:r>
      </w:ins>
      <w:r w:rsidR="005832D9">
        <w:rPr>
          <w:lang w:val="en-US"/>
        </w:rPr>
        <w:t>;</w:t>
      </w:r>
    </w:p>
    <w:p w14:paraId="5B42AA9D" w14:textId="65AC6A90" w:rsidR="005832D9" w:rsidRDefault="00361194" w:rsidP="00F756D3">
      <w:pPr>
        <w:pStyle w:val="a9"/>
        <w:numPr>
          <w:ilvl w:val="0"/>
          <w:numId w:val="35"/>
        </w:numPr>
        <w:spacing w:after="0"/>
        <w:ind w:left="0" w:firstLine="709"/>
        <w:rPr>
          <w:lang w:val="en-US"/>
        </w:rPr>
      </w:pPr>
      <w:r w:rsidRPr="005832D9">
        <w:rPr>
          <w:lang w:val="en-US"/>
        </w:rPr>
        <w:t>salesman</w:t>
      </w:r>
      <w:ins w:id="521" w:author="Marta" w:date="2024-12-17T23:22:00Z">
        <w:r w:rsidR="003277BE">
          <w:t xml:space="preserve"> </w:t>
        </w:r>
      </w:ins>
      <w:ins w:id="522" w:author="Marta" w:date="2024-12-17T23:33:00Z">
        <w:r w:rsidR="00224BB5">
          <w:t>(</w:t>
        </w:r>
      </w:ins>
      <w:ins w:id="523" w:author="Marta" w:date="2024-12-17T23:22:00Z">
        <w:r w:rsidR="003277BE">
          <w:t>продавец</w:t>
        </w:r>
      </w:ins>
      <w:ins w:id="524" w:author="Marta" w:date="2024-12-17T23:33:00Z">
        <w:r w:rsidR="00224BB5">
          <w:t>)</w:t>
        </w:r>
      </w:ins>
      <w:r w:rsidR="005832D9">
        <w:rPr>
          <w:lang w:val="en-US"/>
        </w:rPr>
        <w:t>;</w:t>
      </w:r>
    </w:p>
    <w:p w14:paraId="12A13B7F" w14:textId="17F4B4A4" w:rsidR="005832D9" w:rsidRDefault="00361194" w:rsidP="00F756D3">
      <w:pPr>
        <w:pStyle w:val="a9"/>
        <w:numPr>
          <w:ilvl w:val="0"/>
          <w:numId w:val="35"/>
        </w:numPr>
        <w:spacing w:after="0"/>
        <w:ind w:left="0" w:firstLine="709"/>
        <w:rPr>
          <w:lang w:val="en-US"/>
        </w:rPr>
      </w:pPr>
      <w:r w:rsidRPr="005832D9">
        <w:rPr>
          <w:lang w:val="en-US"/>
        </w:rPr>
        <w:t>customer</w:t>
      </w:r>
      <w:ins w:id="525" w:author="Marta" w:date="2024-12-17T23:22:00Z">
        <w:r w:rsidR="003277BE">
          <w:t xml:space="preserve"> </w:t>
        </w:r>
      </w:ins>
      <w:ins w:id="526" w:author="Marta" w:date="2024-12-17T23:33:00Z">
        <w:r w:rsidR="00224BB5">
          <w:t>(</w:t>
        </w:r>
      </w:ins>
      <w:ins w:id="527" w:author="Marta" w:date="2024-12-17T23:22:00Z">
        <w:r w:rsidR="003277BE">
          <w:t>покупатель</w:t>
        </w:r>
      </w:ins>
      <w:ins w:id="528" w:author="Marta" w:date="2024-12-17T23:33:00Z">
        <w:r w:rsidR="00224BB5">
          <w:t>)</w:t>
        </w:r>
      </w:ins>
      <w:r w:rsidRPr="005832D9">
        <w:rPr>
          <w:lang w:val="en-US"/>
        </w:rPr>
        <w:t xml:space="preserve">. </w:t>
      </w:r>
    </w:p>
    <w:p w14:paraId="5368A7A2" w14:textId="6128F6F6" w:rsidR="00361194" w:rsidRDefault="005832D9" w:rsidP="005832D9">
      <w:pPr>
        <w:spacing w:after="0"/>
        <w:ind w:left="360"/>
      </w:pPr>
      <w:r>
        <w:t>Для</w:t>
      </w:r>
      <w:r w:rsidRPr="005832D9">
        <w:t xml:space="preserve"> </w:t>
      </w:r>
      <w:r>
        <w:t>всех</w:t>
      </w:r>
      <w:r w:rsidRPr="005832D9">
        <w:t xml:space="preserve"> </w:t>
      </w:r>
      <w:r>
        <w:t>ролей</w:t>
      </w:r>
      <w:r w:rsidRPr="005832D9">
        <w:t xml:space="preserve">, </w:t>
      </w:r>
      <w:r>
        <w:t>кроме</w:t>
      </w:r>
      <w:r w:rsidRPr="005832D9">
        <w:t xml:space="preserve"> </w:t>
      </w:r>
      <w:r w:rsidRPr="005832D9">
        <w:rPr>
          <w:lang w:val="en-US"/>
        </w:rPr>
        <w:t>base</w:t>
      </w:r>
      <w:r w:rsidRPr="005832D9">
        <w:t>_</w:t>
      </w:r>
      <w:r w:rsidRPr="005832D9">
        <w:rPr>
          <w:lang w:val="en-US"/>
        </w:rPr>
        <w:t>user</w:t>
      </w:r>
      <w:r w:rsidRPr="005832D9">
        <w:t xml:space="preserve">, </w:t>
      </w:r>
      <w:r>
        <w:t>были</w:t>
      </w:r>
      <w:r w:rsidRPr="005832D9">
        <w:t xml:space="preserve"> </w:t>
      </w:r>
      <w:r>
        <w:t>разработаны</w:t>
      </w:r>
      <w:r w:rsidRPr="005832D9">
        <w:t xml:space="preserve"> </w:t>
      </w:r>
      <w:r>
        <w:t>пользователи</w:t>
      </w:r>
      <w:r w:rsidRPr="005832D9">
        <w:t>.</w:t>
      </w:r>
    </w:p>
    <w:p w14:paraId="7B9738CB" w14:textId="599B22A7" w:rsidR="005832D9" w:rsidRDefault="005832D9" w:rsidP="002A6F1E">
      <w:pPr>
        <w:pStyle w:val="a6"/>
        <w:numPr>
          <w:ilvl w:val="1"/>
          <w:numId w:val="2"/>
        </w:numPr>
      </w:pPr>
      <w:bookmarkStart w:id="529" w:name="_Toc185369814"/>
      <w:r>
        <w:lastRenderedPageBreak/>
        <w:t>Процедуры и функции</w:t>
      </w:r>
      <w:bookmarkEnd w:id="529"/>
    </w:p>
    <w:p w14:paraId="08E92433" w14:textId="5B6968B9" w:rsidR="005832D9" w:rsidRPr="005832D9" w:rsidDel="00865E56" w:rsidRDefault="005832D9" w:rsidP="005832D9">
      <w:pPr>
        <w:spacing w:after="0"/>
        <w:ind w:firstLine="709"/>
        <w:rPr>
          <w:del w:id="530" w:author="Marta" w:date="2024-12-17T22:41:00Z"/>
        </w:rPr>
      </w:pPr>
      <w:r w:rsidRPr="005832D9">
        <w:t xml:space="preserve">Процедура </w:t>
      </w:r>
      <w:r w:rsidR="00F756D3">
        <w:t>–</w:t>
      </w:r>
      <w:r w:rsidRPr="005832D9">
        <w:t xml:space="preserve"> это блок кода в СУБД, который может быть вызван многократно для выполнения определенной операции или последовательности операций. </w:t>
      </w:r>
    </w:p>
    <w:p w14:paraId="731E7F55" w14:textId="08B507F9" w:rsidR="005832D9" w:rsidRPr="005832D9" w:rsidRDefault="005832D9">
      <w:pPr>
        <w:spacing w:after="0"/>
        <w:ind w:firstLine="709"/>
      </w:pPr>
      <w:r w:rsidRPr="005832D9">
        <w:t xml:space="preserve">Использование процедур для доступа к данным может ускорить обработку большого объема данных, а также обеспечить более безопасное и удобное взаимодействие с </w:t>
      </w:r>
      <w:del w:id="531" w:author="Marta" w:date="2024-12-17T22:42:00Z">
        <w:r w:rsidRPr="005832D9" w:rsidDel="00865E56">
          <w:delText>базой данных</w:delText>
        </w:r>
      </w:del>
      <w:ins w:id="532" w:author="Marta" w:date="2024-12-17T22:42:00Z">
        <w:r w:rsidR="00865E56">
          <w:t>БД</w:t>
        </w:r>
      </w:ins>
      <w:r w:rsidRPr="005832D9">
        <w:t>, позволяя выполнять сложные операции и обеспечивая целостность данных.</w:t>
      </w:r>
    </w:p>
    <w:p w14:paraId="771DE32F" w14:textId="3571A0F4" w:rsidR="005832D9" w:rsidRDefault="005832D9" w:rsidP="005832D9">
      <w:pPr>
        <w:spacing w:after="0"/>
        <w:ind w:firstLine="709"/>
        <w:rPr>
          <w:lang w:val="en-US"/>
        </w:rPr>
      </w:pPr>
      <w:proofErr w:type="spellStart"/>
      <w:r w:rsidRPr="005832D9">
        <w:rPr>
          <w:lang w:val="en-US"/>
        </w:rPr>
        <w:t>Были</w:t>
      </w:r>
      <w:proofErr w:type="spellEnd"/>
      <w:r w:rsidRPr="005832D9">
        <w:rPr>
          <w:lang w:val="en-US"/>
        </w:rPr>
        <w:t xml:space="preserve"> </w:t>
      </w:r>
      <w:proofErr w:type="spellStart"/>
      <w:r w:rsidRPr="005832D9">
        <w:rPr>
          <w:lang w:val="en-US"/>
        </w:rPr>
        <w:t>разработаны</w:t>
      </w:r>
      <w:proofErr w:type="spellEnd"/>
      <w:r w:rsidRPr="005832D9">
        <w:rPr>
          <w:lang w:val="en-US"/>
        </w:rPr>
        <w:t xml:space="preserve"> </w:t>
      </w:r>
      <w:proofErr w:type="spellStart"/>
      <w:r w:rsidRPr="005832D9">
        <w:rPr>
          <w:lang w:val="en-US"/>
        </w:rPr>
        <w:t>следующие</w:t>
      </w:r>
      <w:proofErr w:type="spellEnd"/>
      <w:r w:rsidRPr="005832D9">
        <w:rPr>
          <w:lang w:val="en-US"/>
        </w:rPr>
        <w:t xml:space="preserve"> </w:t>
      </w:r>
      <w:proofErr w:type="spellStart"/>
      <w:r w:rsidRPr="005832D9">
        <w:rPr>
          <w:lang w:val="en-US"/>
        </w:rPr>
        <w:t>процедуры</w:t>
      </w:r>
      <w:proofErr w:type="spellEnd"/>
      <w:r w:rsidRPr="005832D9">
        <w:rPr>
          <w:lang w:val="en-US"/>
        </w:rPr>
        <w:t>:</w:t>
      </w:r>
    </w:p>
    <w:p w14:paraId="431BBD08" w14:textId="078E2C49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a</w:t>
      </w:r>
      <w:r w:rsidR="00BE2BBB">
        <w:rPr>
          <w:lang w:val="en-US"/>
        </w:rPr>
        <w:t>dd_jewelry</w:t>
      </w:r>
      <w:proofErr w:type="spellEnd"/>
      <w:r w:rsidR="00BE2BBB">
        <w:rPr>
          <w:lang w:val="en-US"/>
        </w:rPr>
        <w:t xml:space="preserve">. </w:t>
      </w:r>
      <w:r w:rsidR="00BE2BBB">
        <w:t>Добавить украшение;</w:t>
      </w:r>
    </w:p>
    <w:p w14:paraId="15BE15C6" w14:textId="2E3A49C2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a</w:t>
      </w:r>
      <w:r w:rsidR="00BE2BBB">
        <w:rPr>
          <w:lang w:val="en-US"/>
        </w:rPr>
        <w:t>dd_review</w:t>
      </w:r>
      <w:proofErr w:type="spellEnd"/>
      <w:r w:rsidR="00BE2BBB">
        <w:rPr>
          <w:lang w:val="en-US"/>
        </w:rPr>
        <w:t xml:space="preserve">. </w:t>
      </w:r>
      <w:r w:rsidR="00BE2BBB">
        <w:t>Добавить отзыв;</w:t>
      </w:r>
    </w:p>
    <w:p w14:paraId="233A1AF5" w14:textId="7B4F15C0" w:rsidR="00BE2BBB" w:rsidRPr="006B12CF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c</w:t>
      </w:r>
      <w:r w:rsidR="00BE2BBB">
        <w:rPr>
          <w:lang w:val="en-US"/>
        </w:rPr>
        <w:t>alculate</w:t>
      </w:r>
      <w:r w:rsidR="00BE2BBB" w:rsidRPr="006B12CF">
        <w:t>_</w:t>
      </w:r>
      <w:r w:rsidR="00BE2BBB">
        <w:rPr>
          <w:lang w:val="en-US"/>
        </w:rPr>
        <w:t>final</w:t>
      </w:r>
      <w:r w:rsidR="00BE2BBB" w:rsidRPr="006B12CF">
        <w:t>_</w:t>
      </w:r>
      <w:r w:rsidR="00BE2BBB">
        <w:rPr>
          <w:lang w:val="en-US"/>
        </w:rPr>
        <w:t>cost</w:t>
      </w:r>
      <w:r w:rsidR="00BE2BBB" w:rsidRPr="006B12CF">
        <w:t xml:space="preserve">. </w:t>
      </w:r>
      <w:r w:rsidR="00BE2BBB">
        <w:t>Высчитать</w:t>
      </w:r>
      <w:r w:rsidR="00BE2BBB" w:rsidRPr="006B12CF">
        <w:t xml:space="preserve"> </w:t>
      </w:r>
      <w:r w:rsidR="00BE2BBB">
        <w:t>конечную стоимость украшения;</w:t>
      </w:r>
    </w:p>
    <w:p w14:paraId="1BDE7860" w14:textId="0D061B71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c</w:t>
      </w:r>
      <w:r w:rsidR="00BE2BBB" w:rsidRPr="00BE2BBB">
        <w:rPr>
          <w:lang w:val="en-US"/>
        </w:rPr>
        <w:t>ancel_order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Отменить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заказ</w:t>
      </w:r>
      <w:proofErr w:type="spellEnd"/>
      <w:r w:rsidR="00BE2BBB" w:rsidRPr="00BE2BBB">
        <w:rPr>
          <w:lang w:val="en-US"/>
        </w:rPr>
        <w:t>;</w:t>
      </w:r>
    </w:p>
    <w:p w14:paraId="40BCB7B8" w14:textId="3A55091B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d</w:t>
      </w:r>
      <w:r w:rsidR="00BE2BBB" w:rsidRPr="00BE2BBB">
        <w:rPr>
          <w:lang w:val="en-US"/>
        </w:rPr>
        <w:t>elete_jewelry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Удалить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украшение</w:t>
      </w:r>
      <w:proofErr w:type="spellEnd"/>
      <w:r w:rsidR="00BE2BBB" w:rsidRPr="00BE2BBB">
        <w:rPr>
          <w:lang w:val="en-US"/>
        </w:rPr>
        <w:t>;</w:t>
      </w:r>
    </w:p>
    <w:p w14:paraId="22E0D434" w14:textId="3C5FA31C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d</w:t>
      </w:r>
      <w:r w:rsidR="00BE2BBB" w:rsidRPr="00BE2BBB">
        <w:rPr>
          <w:lang w:val="en-US"/>
        </w:rPr>
        <w:t>elete_review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Удалить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отзыв</w:t>
      </w:r>
      <w:proofErr w:type="spellEnd"/>
      <w:r w:rsidR="00BE2BBB" w:rsidRPr="00BE2BBB">
        <w:rPr>
          <w:lang w:val="en-US"/>
        </w:rPr>
        <w:t>;</w:t>
      </w:r>
    </w:p>
    <w:p w14:paraId="263997DF" w14:textId="14EAF8FE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proofErr w:type="spellStart"/>
      <w:r>
        <w:rPr>
          <w:lang w:val="en-US"/>
        </w:rPr>
        <w:t>e</w:t>
      </w:r>
      <w:r w:rsidR="00BE2BBB" w:rsidRPr="00BE2BBB">
        <w:rPr>
          <w:lang w:val="en-US"/>
        </w:rPr>
        <w:t>xportdeliveriestoxml</w:t>
      </w:r>
      <w:proofErr w:type="spellEnd"/>
      <w:r w:rsidR="00BE2BBB" w:rsidRPr="00BE2BBB">
        <w:t xml:space="preserve">. Экспортировать доставки в </w:t>
      </w:r>
      <w:r w:rsidR="00BE2BBB" w:rsidRPr="00BE2BBB">
        <w:rPr>
          <w:lang w:val="en-US"/>
        </w:rPr>
        <w:t>XML</w:t>
      </w:r>
      <w:r w:rsidR="00BE2BBB" w:rsidRPr="00BE2BBB">
        <w:t>;</w:t>
      </w:r>
    </w:p>
    <w:p w14:paraId="0A841CB5" w14:textId="74A814D5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g</w:t>
      </w:r>
      <w:r w:rsidR="00BE2BBB" w:rsidRPr="00BE2BBB">
        <w:rPr>
          <w:lang w:val="en-US"/>
        </w:rPr>
        <w:t>enerate</w:t>
      </w:r>
      <w:r w:rsidR="00BE2BBB" w:rsidRPr="00BE2BBB">
        <w:t>_</w:t>
      </w:r>
      <w:proofErr w:type="spellStart"/>
      <w:r w:rsidR="00BE2BBB" w:rsidRPr="00BE2BBB">
        <w:rPr>
          <w:lang w:val="en-US"/>
        </w:rPr>
        <w:t>db</w:t>
      </w:r>
      <w:proofErr w:type="spellEnd"/>
      <w:r w:rsidR="00BE2BBB" w:rsidRPr="00BE2BBB">
        <w:t>_</w:t>
      </w:r>
      <w:r w:rsidR="00BE2BBB" w:rsidRPr="00BE2BBB">
        <w:rPr>
          <w:lang w:val="en-US"/>
        </w:rPr>
        <w:t>report</w:t>
      </w:r>
      <w:r w:rsidR="00BE2BBB" w:rsidRPr="00BE2BBB">
        <w:t>. Сгенерировать отчет по базе данных;</w:t>
      </w:r>
    </w:p>
    <w:p w14:paraId="094E054D" w14:textId="3C802200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proofErr w:type="spellStart"/>
      <w:r>
        <w:rPr>
          <w:lang w:val="en-US"/>
        </w:rPr>
        <w:t>g</w:t>
      </w:r>
      <w:r w:rsidR="00BE2BBB" w:rsidRPr="00BE2BBB">
        <w:rPr>
          <w:lang w:val="en-US"/>
        </w:rPr>
        <w:t>etjewelryinfobymetal</w:t>
      </w:r>
      <w:proofErr w:type="spellEnd"/>
      <w:r w:rsidR="00BE2BBB" w:rsidRPr="00BE2BBB">
        <w:t>. Получить информацию об украшениях по металлу;</w:t>
      </w:r>
    </w:p>
    <w:p w14:paraId="112E21A2" w14:textId="50AB3ACB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proofErr w:type="spellStart"/>
      <w:r>
        <w:rPr>
          <w:lang w:val="en-US"/>
        </w:rPr>
        <w:t>g</w:t>
      </w:r>
      <w:r w:rsidR="00BE2BBB" w:rsidRPr="00BE2BBB">
        <w:rPr>
          <w:lang w:val="en-US"/>
        </w:rPr>
        <w:t>etjewelryinfobycategory</w:t>
      </w:r>
      <w:proofErr w:type="spellEnd"/>
      <w:r w:rsidR="00BE2BBB" w:rsidRPr="00BE2BBB">
        <w:t>. Получить информацию об украшениях по категории;</w:t>
      </w:r>
    </w:p>
    <w:p w14:paraId="31CD0258" w14:textId="6AC97944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proofErr w:type="spellStart"/>
      <w:r>
        <w:rPr>
          <w:lang w:val="en-US"/>
        </w:rPr>
        <w:t>g</w:t>
      </w:r>
      <w:r w:rsidR="00BE2BBB" w:rsidRPr="00BE2BBB">
        <w:rPr>
          <w:lang w:val="en-US"/>
        </w:rPr>
        <w:t>et_sorted_jewelry_by_rating</w:t>
      </w:r>
      <w:proofErr w:type="spellEnd"/>
      <w:r w:rsidR="00BE2BBB" w:rsidRPr="00BE2BBB">
        <w:rPr>
          <w:lang w:val="en-US"/>
        </w:rPr>
        <w:t xml:space="preserve">. </w:t>
      </w:r>
      <w:r w:rsidR="00BE2BBB" w:rsidRPr="00BE2BBB">
        <w:t>Получить отсортированные украшения по рейтингу;</w:t>
      </w:r>
    </w:p>
    <w:p w14:paraId="20DFB02E" w14:textId="41694538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p</w:t>
      </w:r>
      <w:r w:rsidR="00BE2BBB" w:rsidRPr="00BE2BBB">
        <w:rPr>
          <w:lang w:val="en-US"/>
        </w:rPr>
        <w:t>rocess_order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Обработать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заказ</w:t>
      </w:r>
      <w:proofErr w:type="spellEnd"/>
      <w:r w:rsidR="00BE2BBB" w:rsidRPr="00BE2BBB">
        <w:rPr>
          <w:lang w:val="en-US"/>
        </w:rPr>
        <w:t>;</w:t>
      </w:r>
    </w:p>
    <w:p w14:paraId="40768FC1" w14:textId="25AC05DD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r</w:t>
      </w:r>
      <w:r w:rsidR="00BE2BBB" w:rsidRPr="00BE2BBB">
        <w:rPr>
          <w:lang w:val="en-US"/>
        </w:rPr>
        <w:t>equest</w:t>
      </w:r>
      <w:r w:rsidR="00BE2BBB" w:rsidRPr="00BE2BBB">
        <w:t>_</w:t>
      </w:r>
      <w:r w:rsidR="00BE2BBB" w:rsidRPr="00BE2BBB">
        <w:rPr>
          <w:lang w:val="en-US"/>
        </w:rPr>
        <w:t>restock</w:t>
      </w:r>
      <w:r w:rsidR="00BE2BBB" w:rsidRPr="00BE2BBB">
        <w:t>. Запросить пополнение запасов;</w:t>
      </w:r>
    </w:p>
    <w:p w14:paraId="1F75BE0D" w14:textId="18A6CCB8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s</w:t>
      </w:r>
      <w:r w:rsidR="00BE2BBB" w:rsidRPr="00BE2BBB">
        <w:rPr>
          <w:lang w:val="en-US"/>
        </w:rPr>
        <w:t>ort_jewelries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Отсортировать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украшения</w:t>
      </w:r>
      <w:proofErr w:type="spellEnd"/>
      <w:r w:rsidR="00BE2BBB" w:rsidRPr="00BE2BBB">
        <w:rPr>
          <w:lang w:val="en-US"/>
        </w:rPr>
        <w:t>;</w:t>
      </w:r>
    </w:p>
    <w:p w14:paraId="0308B186" w14:textId="27F866B8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u</w:t>
      </w:r>
      <w:r w:rsidR="00BE2BBB" w:rsidRPr="00BE2BBB">
        <w:rPr>
          <w:lang w:val="en-US"/>
        </w:rPr>
        <w:t>pdate</w:t>
      </w:r>
      <w:r w:rsidR="00BE2BBB" w:rsidRPr="00BE2BBB">
        <w:t>_</w:t>
      </w:r>
      <w:r w:rsidR="00BE2BBB" w:rsidRPr="00BE2BBB">
        <w:rPr>
          <w:lang w:val="en-US"/>
        </w:rPr>
        <w:t>jewelry</w:t>
      </w:r>
      <w:r w:rsidR="00BE2BBB" w:rsidRPr="00BE2BBB">
        <w:t>. Обновить информацию об украшении;</w:t>
      </w:r>
    </w:p>
    <w:p w14:paraId="7F8F0903" w14:textId="56B8EE51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u</w:t>
      </w:r>
      <w:r w:rsidR="00BE2BBB" w:rsidRPr="00BE2BBB">
        <w:rPr>
          <w:lang w:val="en-US"/>
        </w:rPr>
        <w:t>pdate</w:t>
      </w:r>
      <w:r w:rsidR="00BE2BBB" w:rsidRPr="00BE2BBB">
        <w:t>_</w:t>
      </w:r>
      <w:r w:rsidR="00BE2BBB" w:rsidRPr="00BE2BBB">
        <w:rPr>
          <w:lang w:val="en-US"/>
        </w:rPr>
        <w:t>jewelry</w:t>
      </w:r>
      <w:r w:rsidR="00BE2BBB" w:rsidRPr="00BE2BBB">
        <w:t>_</w:t>
      </w:r>
      <w:r w:rsidR="00BE2BBB" w:rsidRPr="00BE2BBB">
        <w:rPr>
          <w:lang w:val="en-US"/>
        </w:rPr>
        <w:t>amount</w:t>
      </w:r>
      <w:r w:rsidR="00BE2BBB" w:rsidRPr="00BE2BBB">
        <w:t>. Обновить количество украшений;</w:t>
      </w:r>
    </w:p>
    <w:p w14:paraId="2D59C628" w14:textId="5A9EBDFE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r>
        <w:rPr>
          <w:lang w:val="en-US"/>
        </w:rPr>
        <w:t>u</w:t>
      </w:r>
      <w:r w:rsidR="00BE2BBB" w:rsidRPr="00BE2BBB">
        <w:rPr>
          <w:lang w:val="en-US"/>
        </w:rPr>
        <w:t>pdate</w:t>
      </w:r>
      <w:r w:rsidR="00BE2BBB" w:rsidRPr="00BE2BBB">
        <w:t>_</w:t>
      </w:r>
      <w:r w:rsidR="00BE2BBB" w:rsidRPr="00BE2BBB">
        <w:rPr>
          <w:lang w:val="en-US"/>
        </w:rPr>
        <w:t>jewelry</w:t>
      </w:r>
      <w:r w:rsidR="00BE2BBB" w:rsidRPr="00BE2BBB">
        <w:t>_</w:t>
      </w:r>
      <w:r w:rsidR="00BE2BBB" w:rsidRPr="00BE2BBB">
        <w:rPr>
          <w:lang w:val="en-US"/>
        </w:rPr>
        <w:t>cost</w:t>
      </w:r>
      <w:r w:rsidR="00BE2BBB" w:rsidRPr="00BE2BBB">
        <w:t>. Обновить стоимость украшения;</w:t>
      </w:r>
    </w:p>
    <w:p w14:paraId="6813C612" w14:textId="698B2DC5" w:rsidR="00BE2BBB" w:rsidRP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lang w:val="en-US"/>
        </w:rPr>
      </w:pPr>
      <w:proofErr w:type="spellStart"/>
      <w:r>
        <w:rPr>
          <w:lang w:val="en-US"/>
        </w:rPr>
        <w:t>u</w:t>
      </w:r>
      <w:r w:rsidR="00BE2BBB" w:rsidRPr="00BE2BBB">
        <w:rPr>
          <w:lang w:val="en-US"/>
        </w:rPr>
        <w:t>pdate_request_status</w:t>
      </w:r>
      <w:proofErr w:type="spellEnd"/>
      <w:r w:rsidR="00BE2BBB" w:rsidRPr="00BE2BBB">
        <w:rPr>
          <w:lang w:val="en-US"/>
        </w:rPr>
        <w:t xml:space="preserve">. </w:t>
      </w:r>
      <w:proofErr w:type="spellStart"/>
      <w:r w:rsidR="00BE2BBB" w:rsidRPr="00BE2BBB">
        <w:rPr>
          <w:lang w:val="en-US"/>
        </w:rPr>
        <w:t>Обновить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статус</w:t>
      </w:r>
      <w:proofErr w:type="spellEnd"/>
      <w:r w:rsidR="00BE2BBB" w:rsidRPr="00BE2BBB">
        <w:rPr>
          <w:lang w:val="en-US"/>
        </w:rPr>
        <w:t xml:space="preserve"> </w:t>
      </w:r>
      <w:proofErr w:type="spellStart"/>
      <w:r w:rsidR="00BE2BBB" w:rsidRPr="00BE2BBB">
        <w:rPr>
          <w:lang w:val="en-US"/>
        </w:rPr>
        <w:t>запроса</w:t>
      </w:r>
      <w:proofErr w:type="spellEnd"/>
      <w:r w:rsidR="00BE2BBB" w:rsidRPr="00BE2BBB">
        <w:rPr>
          <w:lang w:val="en-US"/>
        </w:rPr>
        <w:t>;</w:t>
      </w:r>
    </w:p>
    <w:p w14:paraId="59A27CB3" w14:textId="5E3CA7E6" w:rsidR="00BE2BBB" w:rsidRPr="00BE2BBB" w:rsidDel="0083097C" w:rsidRDefault="00F756D3" w:rsidP="00F756D3">
      <w:pPr>
        <w:pStyle w:val="a9"/>
        <w:numPr>
          <w:ilvl w:val="0"/>
          <w:numId w:val="36"/>
        </w:numPr>
        <w:spacing w:after="0"/>
        <w:ind w:left="0" w:firstLine="709"/>
        <w:rPr>
          <w:del w:id="533" w:author="Marta" w:date="2024-12-17T20:28:00Z"/>
        </w:rPr>
      </w:pPr>
      <w:del w:id="534" w:author="Marta" w:date="2024-12-17T20:28:00Z">
        <w:r w:rsidDel="0083097C">
          <w:rPr>
            <w:lang w:val="en-US"/>
          </w:rPr>
          <w:delText>u</w:delText>
        </w:r>
        <w:r w:rsidR="00BE2BBB" w:rsidRPr="00BE2BBB" w:rsidDel="0083097C">
          <w:rPr>
            <w:lang w:val="en-US"/>
          </w:rPr>
          <w:delText>pdatedeliverydatetime</w:delText>
        </w:r>
        <w:r w:rsidR="00BE2BBB" w:rsidRPr="00BE2BBB" w:rsidDel="0083097C">
          <w:delText>. Обновить дату и время доставки;</w:delText>
        </w:r>
      </w:del>
    </w:p>
    <w:p w14:paraId="1DC01A55" w14:textId="5B220678" w:rsidR="00BE2BBB" w:rsidRDefault="00F756D3" w:rsidP="00F756D3">
      <w:pPr>
        <w:pStyle w:val="a9"/>
        <w:numPr>
          <w:ilvl w:val="0"/>
          <w:numId w:val="36"/>
        </w:numPr>
        <w:spacing w:after="0"/>
        <w:ind w:left="0" w:firstLine="709"/>
      </w:pPr>
      <w:proofErr w:type="spellStart"/>
      <w:r>
        <w:rPr>
          <w:lang w:val="en-US"/>
        </w:rPr>
        <w:t>u</w:t>
      </w:r>
      <w:r w:rsidR="00BE2BBB" w:rsidRPr="00BE2BBB">
        <w:rPr>
          <w:lang w:val="en-US"/>
        </w:rPr>
        <w:t>pdatedeliverydatetimebyjewelry</w:t>
      </w:r>
      <w:proofErr w:type="spellEnd"/>
      <w:r w:rsidR="00BE2BBB" w:rsidRPr="00BE2BBB">
        <w:t>. Обновить дату и время доставки по украшению.</w:t>
      </w:r>
    </w:p>
    <w:p w14:paraId="435F1378" w14:textId="07099429" w:rsidR="00F756D3" w:rsidRDefault="00F756D3">
      <w:pPr>
        <w:pStyle w:val="a9"/>
        <w:spacing w:after="280"/>
        <w:ind w:left="709"/>
        <w:contextualSpacing w:val="0"/>
        <w:pPrChange w:id="535" w:author="Marta" w:date="2024-12-17T22:38:00Z">
          <w:pPr>
            <w:pStyle w:val="a9"/>
            <w:spacing w:after="0"/>
            <w:ind w:left="709"/>
          </w:pPr>
        </w:pPrChange>
      </w:pPr>
      <w:r>
        <w:t>Пример создания процедуры</w:t>
      </w:r>
      <w:r w:rsidR="003271AE">
        <w:t xml:space="preserve"> удаления товара</w:t>
      </w:r>
      <w:r>
        <w:t xml:space="preserve"> представлен в листинге 3.1.</w:t>
      </w:r>
    </w:p>
    <w:p w14:paraId="773CE618" w14:textId="12114CE5" w:rsidR="00F756D3" w:rsidRPr="00F756D3" w:rsidRDefault="00F756D3" w:rsidP="00F756D3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create or replace procedure </w:t>
      </w:r>
      <w:proofErr w:type="spellStart"/>
      <w:r w:rsidRPr="00F756D3">
        <w:rPr>
          <w:rFonts w:ascii="Courier New" w:hAnsi="Courier New" w:cs="Courier New"/>
          <w:sz w:val="24"/>
          <w:szCs w:val="24"/>
          <w:lang w:val="en-US"/>
        </w:rPr>
        <w:t>delete_</w:t>
      </w:r>
      <w:proofErr w:type="gramStart"/>
      <w:r w:rsidRPr="00F756D3">
        <w:rPr>
          <w:rFonts w:ascii="Courier New" w:hAnsi="Courier New" w:cs="Courier New"/>
          <w:sz w:val="24"/>
          <w:szCs w:val="24"/>
          <w:lang w:val="en-US"/>
        </w:rPr>
        <w:t>jewelry</w:t>
      </w:r>
      <w:proofErr w:type="spellEnd"/>
      <w:r w:rsidRPr="00F756D3">
        <w:rPr>
          <w:rFonts w:ascii="Courier New" w:hAnsi="Courier New" w:cs="Courier New"/>
          <w:sz w:val="24"/>
          <w:szCs w:val="24"/>
          <w:lang w:val="en-US"/>
        </w:rPr>
        <w:t>(</w:t>
      </w:r>
      <w:proofErr w:type="spellStart"/>
      <w:proofErr w:type="gramEnd"/>
      <w:r w:rsidRPr="00F756D3">
        <w:rPr>
          <w:rFonts w:ascii="Courier New" w:hAnsi="Courier New" w:cs="Courier New"/>
          <w:sz w:val="24"/>
          <w:szCs w:val="24"/>
          <w:lang w:val="en-US"/>
        </w:rPr>
        <w:t>jewelry_id</w:t>
      </w:r>
      <w:proofErr w:type="spellEnd"/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int)security definer</w:t>
      </w:r>
    </w:p>
    <w:p w14:paraId="136094C3" w14:textId="341BCC17" w:rsidR="00F756D3" w:rsidRPr="00F756D3" w:rsidRDefault="00F756D3" w:rsidP="00F756D3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>as $$</w:t>
      </w:r>
      <w:r w:rsidR="003271AE"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  <w:lang w:val="en-US"/>
        </w:rPr>
        <w:t>begin</w:t>
      </w:r>
    </w:p>
    <w:p w14:paraId="255F437A" w14:textId="6D659E17" w:rsidR="00F756D3" w:rsidRPr="00F756D3" w:rsidRDefault="00F756D3" w:rsidP="00F756D3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   delete from jewelries where </w:t>
      </w:r>
      <w:proofErr w:type="spellStart"/>
      <w:r w:rsidRPr="00F756D3">
        <w:rPr>
          <w:rFonts w:ascii="Courier New" w:hAnsi="Courier New" w:cs="Courier New"/>
          <w:sz w:val="24"/>
          <w:szCs w:val="24"/>
          <w:lang w:val="en-US"/>
        </w:rPr>
        <w:t>id_jewelry</w:t>
      </w:r>
      <w:proofErr w:type="spellEnd"/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= </w:t>
      </w:r>
      <w:proofErr w:type="spellStart"/>
      <w:r w:rsidRPr="00F756D3">
        <w:rPr>
          <w:rFonts w:ascii="Courier New" w:hAnsi="Courier New" w:cs="Courier New"/>
          <w:sz w:val="24"/>
          <w:szCs w:val="24"/>
          <w:lang w:val="en-US"/>
        </w:rPr>
        <w:t>jewelry_id</w:t>
      </w:r>
      <w:proofErr w:type="spellEnd"/>
      <w:r w:rsidRPr="00F756D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384D29A5" w14:textId="14D30584" w:rsidR="00F756D3" w:rsidRPr="00F756D3" w:rsidRDefault="00F756D3" w:rsidP="00F756D3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   if not found then</w:t>
      </w:r>
      <w:r w:rsidR="003271AE"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  <w:lang w:val="en-US"/>
        </w:rPr>
        <w:t>raise notice '</w:t>
      </w:r>
      <w:r w:rsidRPr="00F756D3">
        <w:rPr>
          <w:rFonts w:ascii="Courier New" w:hAnsi="Courier New" w:cs="Courier New"/>
          <w:sz w:val="24"/>
          <w:szCs w:val="24"/>
        </w:rPr>
        <w:t>нет</w:t>
      </w: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</w:rPr>
        <w:t>украшения</w:t>
      </w: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</w:rPr>
        <w:t>с</w:t>
      </w: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id: %', </w:t>
      </w:r>
      <w:proofErr w:type="spellStart"/>
      <w:r w:rsidRPr="00F756D3">
        <w:rPr>
          <w:rFonts w:ascii="Courier New" w:hAnsi="Courier New" w:cs="Courier New"/>
          <w:sz w:val="24"/>
          <w:szCs w:val="24"/>
          <w:lang w:val="en-US"/>
        </w:rPr>
        <w:t>jewelry_id</w:t>
      </w:r>
      <w:proofErr w:type="spellEnd"/>
      <w:r w:rsidRPr="00F756D3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4BE84013" w14:textId="70E34F62" w:rsidR="00F756D3" w:rsidRPr="003271AE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    else</w:t>
      </w:r>
      <w:r w:rsidR="003271AE"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3271AE">
        <w:rPr>
          <w:rFonts w:ascii="Courier New" w:hAnsi="Courier New" w:cs="Courier New"/>
          <w:sz w:val="24"/>
          <w:szCs w:val="24"/>
          <w:lang w:val="en-US"/>
        </w:rPr>
        <w:t>raise notice '</w:t>
      </w:r>
      <w:r w:rsidRPr="00F756D3">
        <w:rPr>
          <w:rFonts w:ascii="Courier New" w:hAnsi="Courier New" w:cs="Courier New"/>
          <w:sz w:val="24"/>
          <w:szCs w:val="24"/>
        </w:rPr>
        <w:t>украшение</w:t>
      </w: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</w:rPr>
        <w:t>было</w:t>
      </w: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</w:rPr>
        <w:t>успешно</w:t>
      </w: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 </w:t>
      </w:r>
      <w:r w:rsidRPr="00F756D3">
        <w:rPr>
          <w:rFonts w:ascii="Courier New" w:hAnsi="Courier New" w:cs="Courier New"/>
          <w:sz w:val="24"/>
          <w:szCs w:val="24"/>
        </w:rPr>
        <w:t>удалено</w:t>
      </w: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:id %', </w:t>
      </w:r>
      <w:proofErr w:type="spellStart"/>
      <w:r w:rsidRPr="003271AE">
        <w:rPr>
          <w:rFonts w:ascii="Courier New" w:hAnsi="Courier New" w:cs="Courier New"/>
          <w:sz w:val="24"/>
          <w:szCs w:val="24"/>
          <w:lang w:val="en-US"/>
        </w:rPr>
        <w:t>jewelry_id</w:t>
      </w:r>
      <w:proofErr w:type="spellEnd"/>
      <w:r w:rsidRPr="003271AE">
        <w:rPr>
          <w:rFonts w:ascii="Courier New" w:hAnsi="Courier New" w:cs="Courier New"/>
          <w:sz w:val="24"/>
          <w:szCs w:val="24"/>
          <w:lang w:val="en-US"/>
        </w:rPr>
        <w:t>;</w:t>
      </w:r>
    </w:p>
    <w:p w14:paraId="1322DFE0" w14:textId="6E6EBEB4" w:rsidR="00F756D3" w:rsidRPr="00F756D3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r w:rsidRPr="003271AE">
        <w:rPr>
          <w:rFonts w:ascii="Courier New" w:hAnsi="Courier New" w:cs="Courier New"/>
          <w:sz w:val="24"/>
          <w:szCs w:val="24"/>
          <w:lang w:val="en-US"/>
        </w:rPr>
        <w:t xml:space="preserve">    </w:t>
      </w:r>
      <w:r w:rsidRPr="00F756D3">
        <w:rPr>
          <w:rFonts w:ascii="Courier New" w:hAnsi="Courier New" w:cs="Courier New"/>
          <w:sz w:val="24"/>
          <w:szCs w:val="24"/>
          <w:lang w:val="en-US"/>
        </w:rPr>
        <w:t>end if;</w:t>
      </w:r>
    </w:p>
    <w:p w14:paraId="3BF35B68" w14:textId="6C1D2EFB" w:rsidR="00F756D3" w:rsidRPr="007F57B9" w:rsidDel="003277BE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del w:id="536" w:author="Marta" w:date="2024-12-17T23:23:00Z"/>
          <w:rFonts w:ascii="Courier New" w:hAnsi="Courier New" w:cs="Courier New"/>
          <w:sz w:val="24"/>
          <w:szCs w:val="24"/>
          <w:lang w:val="en-US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>exception</w:t>
      </w:r>
      <w:ins w:id="537" w:author="Marta" w:date="2024-12-17T23:23:00Z">
        <w:r w:rsidR="003277BE" w:rsidRPr="007F57B9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</w:ins>
    </w:p>
    <w:p w14:paraId="0206861E" w14:textId="77777777" w:rsidR="00F756D3" w:rsidRPr="00F756D3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lang w:val="en-US"/>
        </w:rPr>
      </w:pPr>
      <w:del w:id="538" w:author="Marta" w:date="2024-12-17T23:23:00Z">
        <w:r w:rsidRPr="00F756D3" w:rsidDel="003277BE">
          <w:rPr>
            <w:rFonts w:ascii="Courier New" w:hAnsi="Courier New" w:cs="Courier New"/>
            <w:sz w:val="24"/>
            <w:szCs w:val="24"/>
            <w:lang w:val="en-US"/>
          </w:rPr>
          <w:delText xml:space="preserve">    </w:delText>
        </w:r>
      </w:del>
      <w:r w:rsidRPr="00F756D3">
        <w:rPr>
          <w:rFonts w:ascii="Courier New" w:hAnsi="Courier New" w:cs="Courier New"/>
          <w:sz w:val="24"/>
          <w:szCs w:val="24"/>
          <w:lang w:val="en-US"/>
        </w:rPr>
        <w:t>when others then</w:t>
      </w:r>
    </w:p>
    <w:p w14:paraId="4F53DE80" w14:textId="77777777" w:rsidR="00F756D3" w:rsidRPr="00F756D3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F756D3">
        <w:rPr>
          <w:rFonts w:ascii="Courier New" w:hAnsi="Courier New" w:cs="Courier New"/>
          <w:sz w:val="24"/>
          <w:szCs w:val="24"/>
          <w:lang w:val="en-US"/>
        </w:rPr>
        <w:t xml:space="preserve">        </w:t>
      </w:r>
      <w:proofErr w:type="spellStart"/>
      <w:r w:rsidRPr="00F756D3">
        <w:rPr>
          <w:rFonts w:ascii="Courier New" w:hAnsi="Courier New" w:cs="Courier New"/>
          <w:sz w:val="24"/>
          <w:szCs w:val="24"/>
        </w:rPr>
        <w:t>raise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756D3">
        <w:rPr>
          <w:rFonts w:ascii="Courier New" w:hAnsi="Courier New" w:cs="Courier New"/>
          <w:sz w:val="24"/>
          <w:szCs w:val="24"/>
        </w:rPr>
        <w:t>exception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 xml:space="preserve"> 'ошибка при удалении украшения: %', </w:t>
      </w:r>
      <w:proofErr w:type="spellStart"/>
      <w:r w:rsidRPr="00F756D3">
        <w:rPr>
          <w:rFonts w:ascii="Courier New" w:hAnsi="Courier New" w:cs="Courier New"/>
          <w:sz w:val="24"/>
          <w:szCs w:val="24"/>
        </w:rPr>
        <w:t>sqlerrm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>;</w:t>
      </w:r>
    </w:p>
    <w:p w14:paraId="5F8BB7C8" w14:textId="77777777" w:rsidR="00F756D3" w:rsidRPr="00F756D3" w:rsidDel="0083097C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del w:id="539" w:author="Marta" w:date="2024-12-17T20:27:00Z"/>
          <w:rFonts w:ascii="Courier New" w:hAnsi="Courier New" w:cs="Courier New"/>
          <w:sz w:val="24"/>
          <w:szCs w:val="24"/>
        </w:rPr>
      </w:pPr>
      <w:proofErr w:type="spellStart"/>
      <w:r w:rsidRPr="00F756D3">
        <w:rPr>
          <w:rFonts w:ascii="Courier New" w:hAnsi="Courier New" w:cs="Courier New"/>
          <w:sz w:val="24"/>
          <w:szCs w:val="24"/>
        </w:rPr>
        <w:t>end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>;</w:t>
      </w:r>
    </w:p>
    <w:p w14:paraId="7058792F" w14:textId="4DE13A0F" w:rsidR="003271AE" w:rsidRDefault="00F756D3" w:rsidP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</w:rPr>
      </w:pPr>
      <w:r w:rsidRPr="00F756D3">
        <w:rPr>
          <w:rFonts w:ascii="Courier New" w:hAnsi="Courier New" w:cs="Courier New"/>
          <w:sz w:val="24"/>
          <w:szCs w:val="24"/>
        </w:rPr>
        <w:t xml:space="preserve">$$ </w:t>
      </w:r>
      <w:proofErr w:type="spellStart"/>
      <w:r w:rsidRPr="00F756D3">
        <w:rPr>
          <w:rFonts w:ascii="Courier New" w:hAnsi="Courier New" w:cs="Courier New"/>
          <w:sz w:val="24"/>
          <w:szCs w:val="24"/>
        </w:rPr>
        <w:t>language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 xml:space="preserve"> </w:t>
      </w:r>
      <w:proofErr w:type="spellStart"/>
      <w:r w:rsidRPr="00F756D3">
        <w:rPr>
          <w:rFonts w:ascii="Courier New" w:hAnsi="Courier New" w:cs="Courier New"/>
          <w:sz w:val="24"/>
          <w:szCs w:val="24"/>
        </w:rPr>
        <w:t>plpgsql</w:t>
      </w:r>
      <w:proofErr w:type="spellEnd"/>
      <w:r w:rsidRPr="00F756D3">
        <w:rPr>
          <w:rFonts w:ascii="Courier New" w:hAnsi="Courier New" w:cs="Courier New"/>
          <w:sz w:val="24"/>
          <w:szCs w:val="24"/>
        </w:rPr>
        <w:t>;</w:t>
      </w:r>
    </w:p>
    <w:p w14:paraId="547D2212" w14:textId="149A77F3" w:rsidR="00F756D3" w:rsidRPr="003271AE" w:rsidRDefault="003271AE">
      <w:pPr>
        <w:tabs>
          <w:tab w:val="left" w:pos="4476"/>
        </w:tabs>
        <w:spacing w:before="240" w:after="280" w:line="240" w:lineRule="auto"/>
        <w:jc w:val="center"/>
        <w:pPrChange w:id="540" w:author="Marta" w:date="2024-12-17T22:42:00Z">
          <w:pPr>
            <w:tabs>
              <w:tab w:val="left" w:pos="4476"/>
            </w:tabs>
          </w:pPr>
        </w:pPrChange>
      </w:pPr>
      <w:r>
        <w:t>Листинг 3.1. – Пример создания</w:t>
      </w:r>
      <w:ins w:id="541" w:author="Marta" w:date="2024-12-17T19:44:00Z">
        <w:r>
          <w:t xml:space="preserve"> процедуры удаления товара</w:t>
        </w:r>
      </w:ins>
    </w:p>
    <w:p w14:paraId="68489275" w14:textId="7CB67EE7" w:rsidR="00AB0601" w:rsidDel="00865E56" w:rsidRDefault="00AB0601" w:rsidP="00AB0601">
      <w:pPr>
        <w:spacing w:after="0"/>
        <w:ind w:firstLine="720"/>
        <w:rPr>
          <w:del w:id="542" w:author="Marta" w:date="2024-12-17T22:41:00Z"/>
        </w:rPr>
      </w:pPr>
      <w:r>
        <w:lastRenderedPageBreak/>
        <w:t xml:space="preserve">Функции </w:t>
      </w:r>
      <w:r w:rsidR="00F756D3" w:rsidRPr="00F756D3">
        <w:t>–</w:t>
      </w:r>
      <w:r>
        <w:t xml:space="preserve"> это блоки кода, которые могут быть вызваны для выполнения определенной операции и возвращают результат. Они могут принимать параметры, иметь локальные переменные и содержать операторы SQL или других языков программирования.</w:t>
      </w:r>
      <w:ins w:id="543" w:author="Marta" w:date="2024-12-17T22:41:00Z">
        <w:r w:rsidR="00865E56">
          <w:t xml:space="preserve"> </w:t>
        </w:r>
      </w:ins>
    </w:p>
    <w:p w14:paraId="43277868" w14:textId="146C24AF" w:rsidR="00AB0601" w:rsidRDefault="00AB0601">
      <w:pPr>
        <w:spacing w:after="0"/>
        <w:ind w:firstLine="720"/>
      </w:pPr>
      <w:del w:id="544" w:author="Marta" w:date="2024-12-17T22:41:00Z">
        <w:r w:rsidDel="00865E56">
          <w:delText xml:space="preserve">Использование функций для доступа к данным предоставляет возможность повторного использования кода, упрощает сложные вычисления и обеспечивает более гибкое взаимодействие с базой данных. </w:delText>
        </w:r>
      </w:del>
      <w:r>
        <w:t>Функции позволяют выполнить определенные операции над данными и вернуть результат.</w:t>
      </w:r>
    </w:p>
    <w:p w14:paraId="56261DC8" w14:textId="12B62E5E" w:rsidR="00BE2BBB" w:rsidRDefault="00AB0601" w:rsidP="00AB0601">
      <w:pPr>
        <w:spacing w:after="0"/>
        <w:ind w:firstLine="720"/>
      </w:pPr>
      <w:r>
        <w:t>Были разработаны следующие функции:</w:t>
      </w:r>
    </w:p>
    <w:p w14:paraId="5A22F972" w14:textId="6967454E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45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46" w:author="Marta" w:date="2024-12-17T19:49:00Z">
        <w:r>
          <w:rPr>
            <w:lang w:val="en-US"/>
          </w:rPr>
          <w:t>g</w:t>
        </w:r>
      </w:ins>
      <w:del w:id="547" w:author="Marta" w:date="2024-12-17T19:49:00Z">
        <w:r w:rsidR="00AB0601" w:rsidDel="003271AE">
          <w:delText>G</w:delText>
        </w:r>
      </w:del>
      <w:proofErr w:type="spellStart"/>
      <w:r w:rsidR="00AB0601">
        <w:t>etjewelrycostbyname</w:t>
      </w:r>
      <w:proofErr w:type="spellEnd"/>
      <w:r w:rsidR="00AB0601">
        <w:t>. Получить стоимость украшения по имени;</w:t>
      </w:r>
    </w:p>
    <w:p w14:paraId="0AC87437" w14:textId="39DAA84A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48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49" w:author="Marta" w:date="2024-12-17T19:49:00Z">
        <w:r>
          <w:rPr>
            <w:lang w:val="en-US"/>
          </w:rPr>
          <w:t>g</w:t>
        </w:r>
      </w:ins>
      <w:del w:id="550" w:author="Marta" w:date="2024-12-17T19:49:00Z">
        <w:r w:rsidR="00AB0601" w:rsidDel="003271AE">
          <w:delText>G</w:delText>
        </w:r>
      </w:del>
      <w:proofErr w:type="spellStart"/>
      <w:r w:rsidR="00AB0601">
        <w:t>etjewelrycostbyvendorcode</w:t>
      </w:r>
      <w:proofErr w:type="spellEnd"/>
      <w:r w:rsidR="00AB0601">
        <w:t>. Получить стоимость украшения по коду поставщика;</w:t>
      </w:r>
    </w:p>
    <w:p w14:paraId="471F27BD" w14:textId="1476E864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51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52" w:author="Marta" w:date="2024-12-17T19:49:00Z">
        <w:r>
          <w:rPr>
            <w:lang w:val="en-US"/>
          </w:rPr>
          <w:t>g</w:t>
        </w:r>
      </w:ins>
      <w:del w:id="553" w:author="Marta" w:date="2024-12-17T19:49:00Z">
        <w:r w:rsidR="00AB0601" w:rsidDel="003271AE">
          <w:delText>G</w:delText>
        </w:r>
      </w:del>
      <w:proofErr w:type="spellStart"/>
      <w:r w:rsidR="00AB0601">
        <w:t>etjewelrycountbyname</w:t>
      </w:r>
      <w:proofErr w:type="spellEnd"/>
      <w:r w:rsidR="00AB0601">
        <w:t>. Получить количество украшений по имени;</w:t>
      </w:r>
    </w:p>
    <w:p w14:paraId="11445BA0" w14:textId="30BDFF13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54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55" w:author="Marta" w:date="2024-12-17T19:49:00Z">
        <w:r>
          <w:rPr>
            <w:lang w:val="en-US"/>
          </w:rPr>
          <w:t>g</w:t>
        </w:r>
      </w:ins>
      <w:del w:id="556" w:author="Marta" w:date="2024-12-17T19:49:00Z">
        <w:r w:rsidR="00AB0601" w:rsidDel="003271AE">
          <w:delText>G</w:delText>
        </w:r>
      </w:del>
      <w:proofErr w:type="spellStart"/>
      <w:r w:rsidR="00AB0601">
        <w:t>etjewelrycountbyvendorcode</w:t>
      </w:r>
      <w:proofErr w:type="spellEnd"/>
      <w:r w:rsidR="00AB0601">
        <w:t>. Получить количество украшений по коду поставщика;</w:t>
      </w:r>
    </w:p>
    <w:p w14:paraId="067BB410" w14:textId="03EF3EF8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57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58" w:author="Marta" w:date="2024-12-17T19:49:00Z">
        <w:r>
          <w:rPr>
            <w:lang w:val="en-US"/>
          </w:rPr>
          <w:t>g</w:t>
        </w:r>
      </w:ins>
      <w:del w:id="559" w:author="Marta" w:date="2024-12-17T19:49:00Z">
        <w:r w:rsidR="00AB0601" w:rsidDel="003271AE">
          <w:delText>G</w:delText>
        </w:r>
      </w:del>
      <w:proofErr w:type="spellStart"/>
      <w:r w:rsidR="00AB0601">
        <w:t>et_db_reports</w:t>
      </w:r>
      <w:proofErr w:type="spellEnd"/>
      <w:r w:rsidR="00AB0601">
        <w:t>. Получить отчеты по базе данных;</w:t>
      </w:r>
    </w:p>
    <w:p w14:paraId="52B7805C" w14:textId="0C4F5304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60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61" w:author="Marta" w:date="2024-12-17T19:49:00Z">
        <w:r>
          <w:rPr>
            <w:lang w:val="en-US"/>
          </w:rPr>
          <w:t>c</w:t>
        </w:r>
      </w:ins>
      <w:del w:id="562" w:author="Marta" w:date="2024-12-17T19:49:00Z">
        <w:r w:rsidR="00AB0601" w:rsidDel="003271AE">
          <w:delText>C</w:delText>
        </w:r>
      </w:del>
      <w:proofErr w:type="spellStart"/>
      <w:r w:rsidR="00AB0601">
        <w:t>heck_status_update</w:t>
      </w:r>
      <w:proofErr w:type="spellEnd"/>
      <w:r w:rsidR="00AB0601">
        <w:t>. Проверить обновление статуса;</w:t>
      </w:r>
    </w:p>
    <w:p w14:paraId="64C42C40" w14:textId="5A30664A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63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64" w:author="Marta" w:date="2024-12-17T19:49:00Z">
        <w:r>
          <w:rPr>
            <w:lang w:val="en-US"/>
          </w:rPr>
          <w:t>a</w:t>
        </w:r>
      </w:ins>
      <w:del w:id="565" w:author="Marta" w:date="2024-12-17T19:49:00Z">
        <w:r w:rsidR="00AB0601" w:rsidDel="003271AE">
          <w:delText>A</w:delText>
        </w:r>
      </w:del>
      <w:proofErr w:type="spellStart"/>
      <w:r w:rsidR="00AB0601">
        <w:t>dding_jewelry_trigger</w:t>
      </w:r>
      <w:proofErr w:type="spellEnd"/>
      <w:r w:rsidR="00AB0601">
        <w:t>. Триггер для добавления украшения;</w:t>
      </w:r>
    </w:p>
    <w:p w14:paraId="54E2837E" w14:textId="0DD11AAC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66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67" w:author="Marta" w:date="2024-12-17T19:49:00Z">
        <w:r>
          <w:rPr>
            <w:lang w:val="en-US"/>
          </w:rPr>
          <w:t>g</w:t>
        </w:r>
      </w:ins>
      <w:del w:id="568" w:author="Marta" w:date="2024-12-17T19:49:00Z">
        <w:r w:rsidR="00AB0601" w:rsidDel="003271AE">
          <w:delText>G</w:delText>
        </w:r>
      </w:del>
      <w:proofErr w:type="spellStart"/>
      <w:r w:rsidR="00AB0601">
        <w:t>et_sales_statistics</w:t>
      </w:r>
      <w:proofErr w:type="spellEnd"/>
      <w:r w:rsidR="00AB0601">
        <w:t>. Получить статистику продаж;</w:t>
      </w:r>
    </w:p>
    <w:p w14:paraId="10DB565D" w14:textId="29F900A4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69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70" w:author="Marta" w:date="2024-12-17T19:49:00Z">
        <w:r>
          <w:rPr>
            <w:lang w:val="en-US"/>
          </w:rPr>
          <w:t>g</w:t>
        </w:r>
      </w:ins>
      <w:del w:id="571" w:author="Marta" w:date="2024-12-17T19:49:00Z">
        <w:r w:rsidR="00AB0601" w:rsidDel="003271AE">
          <w:delText>G</w:delText>
        </w:r>
      </w:del>
      <w:proofErr w:type="spellStart"/>
      <w:r w:rsidR="00AB0601">
        <w:t>et_top_selling_jewelry</w:t>
      </w:r>
      <w:proofErr w:type="spellEnd"/>
      <w:r w:rsidR="00AB0601">
        <w:t>. Получить список самых продаваемых украшений;</w:t>
      </w:r>
    </w:p>
    <w:p w14:paraId="498CDC3E" w14:textId="509A6A58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72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73" w:author="Marta" w:date="2024-12-17T19:49:00Z">
        <w:r>
          <w:rPr>
            <w:lang w:val="en-US"/>
          </w:rPr>
          <w:t>g</w:t>
        </w:r>
      </w:ins>
      <w:del w:id="574" w:author="Marta" w:date="2024-12-17T19:49:00Z">
        <w:r w:rsidR="00AB0601" w:rsidDel="003271AE">
          <w:delText>G</w:delText>
        </w:r>
      </w:del>
      <w:proofErr w:type="spellStart"/>
      <w:r w:rsidR="00AB0601">
        <w:t>etjewelryinfo</w:t>
      </w:r>
      <w:proofErr w:type="spellEnd"/>
      <w:r w:rsidR="00AB0601">
        <w:t>. Получить информацию об украшениях;</w:t>
      </w:r>
    </w:p>
    <w:p w14:paraId="3BEA01AD" w14:textId="4EEE98D8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75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76" w:author="Marta" w:date="2024-12-17T19:49:00Z">
        <w:r>
          <w:rPr>
            <w:lang w:val="en-US"/>
          </w:rPr>
          <w:t>v</w:t>
        </w:r>
      </w:ins>
      <w:del w:id="577" w:author="Marta" w:date="2024-12-17T19:49:00Z">
        <w:r w:rsidR="00AB0601" w:rsidDel="003271AE">
          <w:delText>V</w:delText>
        </w:r>
      </w:del>
      <w:proofErr w:type="spellStart"/>
      <w:r w:rsidR="00AB0601">
        <w:t>iew_stock_requests</w:t>
      </w:r>
      <w:proofErr w:type="spellEnd"/>
      <w:r w:rsidR="00AB0601">
        <w:t>. Просмотреть запросы на запас;</w:t>
      </w:r>
    </w:p>
    <w:p w14:paraId="1B4F2ACF" w14:textId="326A7F5F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78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79" w:author="Marta" w:date="2024-12-17T19:49:00Z">
        <w:r>
          <w:rPr>
            <w:lang w:val="en-US"/>
          </w:rPr>
          <w:t>g</w:t>
        </w:r>
      </w:ins>
      <w:del w:id="580" w:author="Marta" w:date="2024-12-17T19:49:00Z">
        <w:r w:rsidR="00AB0601" w:rsidDel="003271AE">
          <w:delText>G</w:delText>
        </w:r>
      </w:del>
      <w:proofErr w:type="spellStart"/>
      <w:r w:rsidR="00AB0601">
        <w:t>et_newest_reviews</w:t>
      </w:r>
      <w:proofErr w:type="spellEnd"/>
      <w:r w:rsidR="00AB0601">
        <w:t>. Получить самые новые отзывы;</w:t>
      </w:r>
    </w:p>
    <w:p w14:paraId="4729FC53" w14:textId="3AA51E61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pPrChange w:id="581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82" w:author="Marta" w:date="2024-12-17T19:49:00Z">
        <w:r>
          <w:rPr>
            <w:lang w:val="en-US"/>
          </w:rPr>
          <w:t>g</w:t>
        </w:r>
      </w:ins>
      <w:del w:id="583" w:author="Marta" w:date="2024-12-17T19:49:00Z">
        <w:r w:rsidR="00AB0601" w:rsidDel="003271AE">
          <w:delText>G</w:delText>
        </w:r>
      </w:del>
      <w:proofErr w:type="spellStart"/>
      <w:r w:rsidR="00AB0601">
        <w:t>etjewelryinfobyvendorcode</w:t>
      </w:r>
      <w:proofErr w:type="spellEnd"/>
      <w:r w:rsidR="00AB0601">
        <w:t>. Получить информацию об украшениях по коду поставщика;</w:t>
      </w:r>
    </w:p>
    <w:p w14:paraId="721D89F6" w14:textId="6B8B31EC" w:rsidR="00AB0601" w:rsidRDefault="003271AE">
      <w:pPr>
        <w:pStyle w:val="a9"/>
        <w:numPr>
          <w:ilvl w:val="0"/>
          <w:numId w:val="37"/>
        </w:numPr>
        <w:spacing w:after="0"/>
        <w:ind w:left="0" w:firstLine="709"/>
        <w:rPr>
          <w:ins w:id="584" w:author="Marta" w:date="2024-12-17T19:45:00Z"/>
        </w:rPr>
        <w:pPrChange w:id="585" w:author="Marta" w:date="2024-12-17T19:49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586" w:author="Marta" w:date="2024-12-17T19:49:00Z">
        <w:r>
          <w:rPr>
            <w:lang w:val="en-US"/>
          </w:rPr>
          <w:t>g</w:t>
        </w:r>
      </w:ins>
      <w:del w:id="587" w:author="Marta" w:date="2024-12-17T19:49:00Z">
        <w:r w:rsidR="00AB0601" w:rsidDel="003271AE">
          <w:delText>G</w:delText>
        </w:r>
      </w:del>
      <w:proofErr w:type="spellStart"/>
      <w:r w:rsidR="00AB0601">
        <w:t>etjewelryinfobyname</w:t>
      </w:r>
      <w:proofErr w:type="spellEnd"/>
      <w:r w:rsidR="00AB0601">
        <w:t>. Получить информацию об украшениях по имени.</w:t>
      </w:r>
    </w:p>
    <w:p w14:paraId="727CF662" w14:textId="669FDCEF" w:rsidR="00865E56" w:rsidRDefault="003271AE">
      <w:pPr>
        <w:pStyle w:val="a9"/>
        <w:spacing w:after="280"/>
        <w:ind w:left="0" w:firstLine="709"/>
        <w:contextualSpacing w:val="0"/>
        <w:rPr>
          <w:ins w:id="588" w:author="Marta" w:date="2024-12-17T19:47:00Z"/>
        </w:rPr>
        <w:pPrChange w:id="589" w:author="Marta" w:date="2024-12-17T22:40:00Z">
          <w:pPr>
            <w:pStyle w:val="a9"/>
            <w:spacing w:after="0"/>
          </w:pPr>
        </w:pPrChange>
      </w:pPr>
      <w:ins w:id="590" w:author="Marta" w:date="2024-12-17T19:45:00Z">
        <w:r>
          <w:t>Пример создан</w:t>
        </w:r>
      </w:ins>
      <w:ins w:id="591" w:author="Marta" w:date="2024-12-17T19:46:00Z">
        <w:r>
          <w:t xml:space="preserve">ия функции для </w:t>
        </w:r>
      </w:ins>
      <w:ins w:id="592" w:author="Marta" w:date="2024-12-17T19:47:00Z">
        <w:r>
          <w:t>вывода всех покупателей представлен в листинге 3.2.</w:t>
        </w:r>
      </w:ins>
    </w:p>
    <w:p w14:paraId="77CE59F2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593" w:author="Marta" w:date="2024-12-17T19:47:00Z"/>
          <w:rFonts w:ascii="Courier New" w:hAnsi="Courier New" w:cs="Courier New"/>
          <w:sz w:val="24"/>
          <w:szCs w:val="24"/>
          <w:lang w:val="en-US"/>
          <w:rPrChange w:id="594" w:author="Marta" w:date="2024-12-17T19:48:00Z">
            <w:rPr>
              <w:ins w:id="595" w:author="Marta" w:date="2024-12-17T19:47:00Z"/>
            </w:rPr>
          </w:rPrChange>
        </w:rPr>
        <w:pPrChange w:id="596" w:author="Marta" w:date="2024-12-17T19:50:00Z">
          <w:pPr>
            <w:pStyle w:val="a9"/>
            <w:spacing w:after="0"/>
          </w:pPr>
        </w:pPrChange>
      </w:pPr>
      <w:ins w:id="597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598" w:author="Marta" w:date="2024-12-17T19:48:00Z">
              <w:rPr/>
            </w:rPrChange>
          </w:rPr>
          <w:t xml:space="preserve">create or replace function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599" w:author="Marta" w:date="2024-12-17T19:48:00Z">
              <w:rPr/>
            </w:rPrChange>
          </w:rPr>
          <w:t>get_all_</w:t>
        </w:r>
        <w:proofErr w:type="gram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600" w:author="Marta" w:date="2024-12-17T19:48:00Z">
              <w:rPr/>
            </w:rPrChange>
          </w:rPr>
          <w:t>customers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lang w:val="en-US"/>
            <w:rPrChange w:id="601" w:author="Marta" w:date="2024-12-17T19:48:00Z">
              <w:rPr/>
            </w:rPrChange>
          </w:rPr>
          <w:t>(</w:t>
        </w:r>
        <w:proofErr w:type="gramEnd"/>
        <w:r w:rsidRPr="003271AE">
          <w:rPr>
            <w:rFonts w:ascii="Courier New" w:hAnsi="Courier New" w:cs="Courier New"/>
            <w:sz w:val="24"/>
            <w:szCs w:val="24"/>
            <w:lang w:val="en-US"/>
            <w:rPrChange w:id="602" w:author="Marta" w:date="2024-12-17T19:48:00Z">
              <w:rPr/>
            </w:rPrChange>
          </w:rPr>
          <w:t>)</w:t>
        </w:r>
      </w:ins>
    </w:p>
    <w:p w14:paraId="425DA16F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03" w:author="Marta" w:date="2024-12-17T19:47:00Z"/>
          <w:rFonts w:ascii="Courier New" w:hAnsi="Courier New" w:cs="Courier New"/>
          <w:sz w:val="24"/>
          <w:szCs w:val="24"/>
          <w:lang w:val="en-US"/>
          <w:rPrChange w:id="604" w:author="Marta" w:date="2024-12-17T19:48:00Z">
            <w:rPr>
              <w:ins w:id="605" w:author="Marta" w:date="2024-12-17T19:47:00Z"/>
            </w:rPr>
          </w:rPrChange>
        </w:rPr>
        <w:pPrChange w:id="606" w:author="Marta" w:date="2024-12-17T19:50:00Z">
          <w:pPr>
            <w:pStyle w:val="a9"/>
            <w:spacing w:after="0"/>
          </w:pPr>
        </w:pPrChange>
      </w:pPr>
      <w:ins w:id="607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08" w:author="Marta" w:date="2024-12-17T19:48:00Z">
              <w:rPr/>
            </w:rPrChange>
          </w:rPr>
          <w:t>returns table (</w:t>
        </w:r>
      </w:ins>
    </w:p>
    <w:p w14:paraId="1D06F75E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09" w:author="Marta" w:date="2024-12-17T19:47:00Z"/>
          <w:rFonts w:ascii="Courier New" w:hAnsi="Courier New" w:cs="Courier New"/>
          <w:sz w:val="24"/>
          <w:szCs w:val="24"/>
          <w:lang w:val="en-US"/>
          <w:rPrChange w:id="610" w:author="Marta" w:date="2024-12-17T19:48:00Z">
            <w:rPr>
              <w:ins w:id="611" w:author="Marta" w:date="2024-12-17T19:47:00Z"/>
            </w:rPr>
          </w:rPrChange>
        </w:rPr>
        <w:pPrChange w:id="612" w:author="Marta" w:date="2024-12-17T19:50:00Z">
          <w:pPr>
            <w:pStyle w:val="a9"/>
            <w:spacing w:after="0"/>
          </w:pPr>
        </w:pPrChange>
      </w:pPr>
      <w:ins w:id="613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14" w:author="Marta" w:date="2024-12-17T19:48:00Z">
              <w:rPr/>
            </w:rPrChange>
          </w:rPr>
          <w:t xml:space="preserve">   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615" w:author="Marta" w:date="2024-12-17T19:48:00Z">
              <w:rPr/>
            </w:rPrChange>
          </w:rPr>
          <w:t>id_cus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lang w:val="en-US"/>
            <w:rPrChange w:id="616" w:author="Marta" w:date="2024-12-17T19:48:00Z">
              <w:rPr/>
            </w:rPrChange>
          </w:rPr>
          <w:t xml:space="preserve"> int,</w:t>
        </w:r>
      </w:ins>
    </w:p>
    <w:p w14:paraId="2F4C9509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17" w:author="Marta" w:date="2024-12-17T19:47:00Z"/>
          <w:rFonts w:ascii="Courier New" w:hAnsi="Courier New" w:cs="Courier New"/>
          <w:sz w:val="24"/>
          <w:szCs w:val="24"/>
          <w:lang w:val="en-US"/>
          <w:rPrChange w:id="618" w:author="Marta" w:date="2024-12-17T19:48:00Z">
            <w:rPr>
              <w:ins w:id="619" w:author="Marta" w:date="2024-12-17T19:47:00Z"/>
            </w:rPr>
          </w:rPrChange>
        </w:rPr>
        <w:pPrChange w:id="620" w:author="Marta" w:date="2024-12-17T19:50:00Z">
          <w:pPr>
            <w:pStyle w:val="a9"/>
            <w:spacing w:after="0"/>
          </w:pPr>
        </w:pPrChange>
      </w:pPr>
      <w:ins w:id="621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22" w:author="Marta" w:date="2024-12-17T19:48:00Z">
              <w:rPr/>
            </w:rPrChange>
          </w:rPr>
          <w:t xml:space="preserve">   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623" w:author="Marta" w:date="2024-12-17T19:48:00Z">
              <w:rPr/>
            </w:rPrChange>
          </w:rPr>
          <w:t>first_name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lang w:val="en-US"/>
            <w:rPrChange w:id="624" w:author="Marta" w:date="2024-12-17T19:48:00Z">
              <w:rPr/>
            </w:rPrChange>
          </w:rPr>
          <w:t xml:space="preserve"> varchar,</w:t>
        </w:r>
      </w:ins>
    </w:p>
    <w:p w14:paraId="27FE437A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25" w:author="Marta" w:date="2024-12-17T19:47:00Z"/>
          <w:rFonts w:ascii="Courier New" w:hAnsi="Courier New" w:cs="Courier New"/>
          <w:sz w:val="24"/>
          <w:szCs w:val="24"/>
          <w:lang w:val="en-US"/>
          <w:rPrChange w:id="626" w:author="Marta" w:date="2024-12-17T19:48:00Z">
            <w:rPr>
              <w:ins w:id="627" w:author="Marta" w:date="2024-12-17T19:47:00Z"/>
            </w:rPr>
          </w:rPrChange>
        </w:rPr>
        <w:pPrChange w:id="628" w:author="Marta" w:date="2024-12-17T19:50:00Z">
          <w:pPr>
            <w:pStyle w:val="a9"/>
            <w:spacing w:after="0"/>
          </w:pPr>
        </w:pPrChange>
      </w:pPr>
      <w:ins w:id="629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30" w:author="Marta" w:date="2024-12-17T19:48:00Z">
              <w:rPr/>
            </w:rPrChange>
          </w:rPr>
          <w:t xml:space="preserve">   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631" w:author="Marta" w:date="2024-12-17T19:48:00Z">
              <w:rPr/>
            </w:rPrChange>
          </w:rPr>
          <w:t>second_name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lang w:val="en-US"/>
            <w:rPrChange w:id="632" w:author="Marta" w:date="2024-12-17T19:48:00Z">
              <w:rPr/>
            </w:rPrChange>
          </w:rPr>
          <w:t xml:space="preserve"> varchar,</w:t>
        </w:r>
      </w:ins>
    </w:p>
    <w:p w14:paraId="606F648D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33" w:author="Marta" w:date="2024-12-17T19:47:00Z"/>
          <w:rFonts w:ascii="Courier New" w:hAnsi="Courier New" w:cs="Courier New"/>
          <w:sz w:val="24"/>
          <w:szCs w:val="24"/>
          <w:lang w:val="en-US"/>
          <w:rPrChange w:id="634" w:author="Marta" w:date="2024-12-17T19:48:00Z">
            <w:rPr>
              <w:ins w:id="635" w:author="Marta" w:date="2024-12-17T19:47:00Z"/>
            </w:rPr>
          </w:rPrChange>
        </w:rPr>
        <w:pPrChange w:id="636" w:author="Marta" w:date="2024-12-17T19:50:00Z">
          <w:pPr>
            <w:pStyle w:val="a9"/>
            <w:spacing w:after="0"/>
          </w:pPr>
        </w:pPrChange>
      </w:pPr>
      <w:ins w:id="637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38" w:author="Marta" w:date="2024-12-17T19:48:00Z">
              <w:rPr/>
            </w:rPrChange>
          </w:rPr>
          <w:t xml:space="preserve">    address varchar,</w:t>
        </w:r>
      </w:ins>
    </w:p>
    <w:p w14:paraId="2C716F22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39" w:author="Marta" w:date="2024-12-17T19:47:00Z"/>
          <w:rFonts w:ascii="Courier New" w:hAnsi="Courier New" w:cs="Courier New"/>
          <w:sz w:val="24"/>
          <w:szCs w:val="24"/>
          <w:lang w:val="en-US"/>
          <w:rPrChange w:id="640" w:author="Marta" w:date="2024-12-17T19:48:00Z">
            <w:rPr>
              <w:ins w:id="641" w:author="Marta" w:date="2024-12-17T19:47:00Z"/>
            </w:rPr>
          </w:rPrChange>
        </w:rPr>
        <w:pPrChange w:id="642" w:author="Marta" w:date="2024-12-17T19:50:00Z">
          <w:pPr>
            <w:pStyle w:val="a9"/>
            <w:spacing w:after="0"/>
          </w:pPr>
        </w:pPrChange>
      </w:pPr>
      <w:ins w:id="643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44" w:author="Marta" w:date="2024-12-17T19:48:00Z">
              <w:rPr/>
            </w:rPrChange>
          </w:rPr>
          <w:t xml:space="preserve">   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lang w:val="en-US"/>
            <w:rPrChange w:id="645" w:author="Marta" w:date="2024-12-17T19:48:00Z">
              <w:rPr/>
            </w:rPrChange>
          </w:rPr>
          <w:t>phone_cus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lang w:val="en-US"/>
            <w:rPrChange w:id="646" w:author="Marta" w:date="2024-12-17T19:48:00Z">
              <w:rPr/>
            </w:rPrChange>
          </w:rPr>
          <w:t xml:space="preserve"> varchar</w:t>
        </w:r>
      </w:ins>
    </w:p>
    <w:p w14:paraId="16C13323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47" w:author="Marta" w:date="2024-12-17T19:47:00Z"/>
          <w:rFonts w:ascii="Courier New" w:hAnsi="Courier New" w:cs="Courier New"/>
          <w:sz w:val="24"/>
          <w:szCs w:val="24"/>
          <w:lang w:val="en-US"/>
          <w:rPrChange w:id="648" w:author="Marta" w:date="2024-12-17T19:48:00Z">
            <w:rPr>
              <w:ins w:id="649" w:author="Marta" w:date="2024-12-17T19:47:00Z"/>
            </w:rPr>
          </w:rPrChange>
        </w:rPr>
        <w:pPrChange w:id="650" w:author="Marta" w:date="2024-12-17T19:50:00Z">
          <w:pPr>
            <w:pStyle w:val="a9"/>
            <w:spacing w:after="0"/>
          </w:pPr>
        </w:pPrChange>
      </w:pPr>
      <w:ins w:id="651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52" w:author="Marta" w:date="2024-12-17T19:48:00Z">
              <w:rPr/>
            </w:rPrChange>
          </w:rPr>
          <w:t>) security definer</w:t>
        </w:r>
      </w:ins>
    </w:p>
    <w:p w14:paraId="0CD379A5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53" w:author="Marta" w:date="2024-12-17T19:47:00Z"/>
          <w:rFonts w:ascii="Courier New" w:hAnsi="Courier New" w:cs="Courier New"/>
          <w:sz w:val="24"/>
          <w:szCs w:val="24"/>
          <w:lang w:val="en-US"/>
          <w:rPrChange w:id="654" w:author="Marta" w:date="2024-12-17T19:48:00Z">
            <w:rPr>
              <w:ins w:id="655" w:author="Marta" w:date="2024-12-17T19:47:00Z"/>
            </w:rPr>
          </w:rPrChange>
        </w:rPr>
        <w:pPrChange w:id="656" w:author="Marta" w:date="2024-12-17T19:50:00Z">
          <w:pPr>
            <w:pStyle w:val="a9"/>
            <w:spacing w:after="0"/>
          </w:pPr>
        </w:pPrChange>
      </w:pPr>
      <w:ins w:id="657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58" w:author="Marta" w:date="2024-12-17T19:48:00Z">
              <w:rPr/>
            </w:rPrChange>
          </w:rPr>
          <w:t>as $$</w:t>
        </w:r>
      </w:ins>
    </w:p>
    <w:p w14:paraId="27EE5DB3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59" w:author="Marta" w:date="2024-12-17T19:47:00Z"/>
          <w:rFonts w:ascii="Courier New" w:hAnsi="Courier New" w:cs="Courier New"/>
          <w:sz w:val="24"/>
          <w:szCs w:val="24"/>
          <w:lang w:val="en-US"/>
          <w:rPrChange w:id="660" w:author="Marta" w:date="2024-12-17T19:48:00Z">
            <w:rPr>
              <w:ins w:id="661" w:author="Marta" w:date="2024-12-17T19:47:00Z"/>
            </w:rPr>
          </w:rPrChange>
        </w:rPr>
        <w:pPrChange w:id="662" w:author="Marta" w:date="2024-12-17T19:50:00Z">
          <w:pPr>
            <w:pStyle w:val="a9"/>
            <w:spacing w:after="0"/>
          </w:pPr>
        </w:pPrChange>
      </w:pPr>
      <w:ins w:id="663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64" w:author="Marta" w:date="2024-12-17T19:48:00Z">
              <w:rPr/>
            </w:rPrChange>
          </w:rPr>
          <w:t>begin</w:t>
        </w:r>
      </w:ins>
    </w:p>
    <w:p w14:paraId="7E8D5CB0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65" w:author="Marta" w:date="2024-12-17T19:47:00Z"/>
          <w:rFonts w:ascii="Courier New" w:hAnsi="Courier New" w:cs="Courier New"/>
          <w:sz w:val="24"/>
          <w:szCs w:val="24"/>
          <w:lang w:val="en-US"/>
          <w:rPrChange w:id="666" w:author="Marta" w:date="2024-12-17T19:48:00Z">
            <w:rPr>
              <w:ins w:id="667" w:author="Marta" w:date="2024-12-17T19:47:00Z"/>
            </w:rPr>
          </w:rPrChange>
        </w:rPr>
        <w:pPrChange w:id="668" w:author="Marta" w:date="2024-12-17T19:50:00Z">
          <w:pPr>
            <w:pStyle w:val="a9"/>
            <w:spacing w:after="0"/>
          </w:pPr>
        </w:pPrChange>
      </w:pPr>
      <w:ins w:id="669" w:author="Marta" w:date="2024-12-17T19:47:00Z">
        <w:r w:rsidRPr="003271AE">
          <w:rPr>
            <w:rFonts w:ascii="Courier New" w:hAnsi="Courier New" w:cs="Courier New"/>
            <w:sz w:val="24"/>
            <w:szCs w:val="24"/>
            <w:lang w:val="en-US"/>
            <w:rPrChange w:id="670" w:author="Marta" w:date="2024-12-17T19:48:00Z">
              <w:rPr/>
            </w:rPrChange>
          </w:rPr>
          <w:t xml:space="preserve">    return query select * from customers;</w:t>
        </w:r>
      </w:ins>
    </w:p>
    <w:p w14:paraId="1029C2C7" w14:textId="77777777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ins w:id="671" w:author="Marta" w:date="2024-12-17T19:47:00Z"/>
          <w:rFonts w:ascii="Courier New" w:hAnsi="Courier New" w:cs="Courier New"/>
          <w:sz w:val="24"/>
          <w:szCs w:val="24"/>
          <w:rPrChange w:id="672" w:author="Marta" w:date="2024-12-17T19:48:00Z">
            <w:rPr>
              <w:ins w:id="673" w:author="Marta" w:date="2024-12-17T19:47:00Z"/>
            </w:rPr>
          </w:rPrChange>
        </w:rPr>
        <w:pPrChange w:id="674" w:author="Marta" w:date="2024-12-17T19:50:00Z">
          <w:pPr>
            <w:pStyle w:val="a9"/>
            <w:spacing w:after="0"/>
          </w:pPr>
        </w:pPrChange>
      </w:pPr>
      <w:proofErr w:type="spellStart"/>
      <w:ins w:id="675" w:author="Marta" w:date="2024-12-17T19:47:00Z">
        <w:r w:rsidRPr="003271AE">
          <w:rPr>
            <w:rFonts w:ascii="Courier New" w:hAnsi="Courier New" w:cs="Courier New"/>
            <w:sz w:val="24"/>
            <w:szCs w:val="24"/>
            <w:rPrChange w:id="676" w:author="Marta" w:date="2024-12-17T19:48:00Z">
              <w:rPr/>
            </w:rPrChange>
          </w:rPr>
          <w:t>end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rPrChange w:id="677" w:author="Marta" w:date="2024-12-17T19:48:00Z">
              <w:rPr/>
            </w:rPrChange>
          </w:rPr>
          <w:t>;</w:t>
        </w:r>
      </w:ins>
    </w:p>
    <w:p w14:paraId="3EE6EA28" w14:textId="2D220311" w:rsidR="003271AE" w:rsidRPr="003271AE" w:rsidRDefault="003271AE">
      <w:pPr>
        <w:pStyle w:val="a9"/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left="0"/>
        <w:rPr>
          <w:rFonts w:ascii="Courier New" w:hAnsi="Courier New" w:cs="Courier New"/>
          <w:sz w:val="24"/>
          <w:szCs w:val="24"/>
          <w:rPrChange w:id="678" w:author="Marta" w:date="2024-12-17T19:48:00Z">
            <w:rPr/>
          </w:rPrChange>
        </w:rPr>
        <w:pPrChange w:id="679" w:author="Marta" w:date="2024-12-17T19:50:00Z">
          <w:pPr>
            <w:pStyle w:val="a9"/>
            <w:numPr>
              <w:numId w:val="37"/>
            </w:numPr>
            <w:spacing w:after="0"/>
            <w:ind w:hanging="360"/>
          </w:pPr>
        </w:pPrChange>
      </w:pPr>
      <w:ins w:id="680" w:author="Marta" w:date="2024-12-17T19:47:00Z">
        <w:r w:rsidRPr="003271AE">
          <w:rPr>
            <w:rFonts w:ascii="Courier New" w:hAnsi="Courier New" w:cs="Courier New"/>
            <w:sz w:val="24"/>
            <w:szCs w:val="24"/>
            <w:rPrChange w:id="681" w:author="Marta" w:date="2024-12-17T19:48:00Z">
              <w:rPr/>
            </w:rPrChange>
          </w:rPr>
          <w:t xml:space="preserve">$$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rPrChange w:id="682" w:author="Marta" w:date="2024-12-17T19:48:00Z">
              <w:rPr/>
            </w:rPrChange>
          </w:rPr>
          <w:t>language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rPrChange w:id="683" w:author="Marta" w:date="2024-12-17T19:48:00Z">
              <w:rPr/>
            </w:rPrChange>
          </w:rPr>
          <w:t xml:space="preserve"> </w:t>
        </w:r>
        <w:proofErr w:type="spellStart"/>
        <w:r w:rsidRPr="003271AE">
          <w:rPr>
            <w:rFonts w:ascii="Courier New" w:hAnsi="Courier New" w:cs="Courier New"/>
            <w:sz w:val="24"/>
            <w:szCs w:val="24"/>
            <w:rPrChange w:id="684" w:author="Marta" w:date="2024-12-17T19:48:00Z">
              <w:rPr/>
            </w:rPrChange>
          </w:rPr>
          <w:t>plpgsql</w:t>
        </w:r>
        <w:proofErr w:type="spellEnd"/>
        <w:r w:rsidRPr="003271AE">
          <w:rPr>
            <w:rFonts w:ascii="Courier New" w:hAnsi="Courier New" w:cs="Courier New"/>
            <w:sz w:val="24"/>
            <w:szCs w:val="24"/>
            <w:rPrChange w:id="685" w:author="Marta" w:date="2024-12-17T19:48:00Z">
              <w:rPr/>
            </w:rPrChange>
          </w:rPr>
          <w:t>;</w:t>
        </w:r>
      </w:ins>
    </w:p>
    <w:p w14:paraId="129F8DA3" w14:textId="46C70FE5" w:rsidR="003271AE" w:rsidRPr="003271AE" w:rsidRDefault="003271AE">
      <w:pPr>
        <w:spacing w:before="240" w:after="280"/>
        <w:ind w:left="357" w:firstLine="357"/>
        <w:jc w:val="center"/>
        <w:rPr>
          <w:ins w:id="686" w:author="Marta" w:date="2024-12-17T19:50:00Z"/>
        </w:rPr>
        <w:pPrChange w:id="687" w:author="Marta" w:date="2024-12-17T22:41:00Z">
          <w:pPr>
            <w:spacing w:after="0"/>
            <w:ind w:left="360" w:firstLine="360"/>
          </w:pPr>
        </w:pPrChange>
      </w:pPr>
      <w:ins w:id="688" w:author="Marta" w:date="2024-12-17T19:50:00Z">
        <w:r>
          <w:t>Листинг 3.2. – Пример создания функции для вывода всех покупателей</w:t>
        </w:r>
      </w:ins>
    </w:p>
    <w:p w14:paraId="1A562BB2" w14:textId="64FEDAD7" w:rsidR="00AB0601" w:rsidRDefault="00AB0601" w:rsidP="001B54DC">
      <w:pPr>
        <w:spacing w:after="0"/>
        <w:ind w:left="360" w:firstLine="360"/>
      </w:pPr>
      <w:r>
        <w:t>Листинги</w:t>
      </w:r>
      <w:ins w:id="689" w:author="Marta" w:date="2024-12-17T19:50:00Z">
        <w:r w:rsidR="003271AE">
          <w:t xml:space="preserve"> </w:t>
        </w:r>
      </w:ins>
      <w:ins w:id="690" w:author="Marta" w:date="2024-12-17T22:42:00Z">
        <w:r w:rsidR="00865E56">
          <w:t>некоторых</w:t>
        </w:r>
      </w:ins>
      <w:r>
        <w:t xml:space="preserve"> процедур и функций представлены в приложении Б</w:t>
      </w:r>
      <w:ins w:id="691" w:author="Marta" w:date="2024-12-17T22:42:00Z">
        <w:r w:rsidR="00865E56">
          <w:t xml:space="preserve"> и В соответственно</w:t>
        </w:r>
      </w:ins>
      <w:r>
        <w:t>.</w:t>
      </w:r>
    </w:p>
    <w:p w14:paraId="29123994" w14:textId="7211A3DB" w:rsidR="001B54DC" w:rsidRDefault="001B54DC" w:rsidP="002A6F1E">
      <w:pPr>
        <w:pStyle w:val="a6"/>
        <w:numPr>
          <w:ilvl w:val="1"/>
          <w:numId w:val="2"/>
        </w:numPr>
      </w:pPr>
      <w:bookmarkStart w:id="692" w:name="_Toc185369815"/>
      <w:r>
        <w:lastRenderedPageBreak/>
        <w:t>Триггеры</w:t>
      </w:r>
      <w:bookmarkEnd w:id="692"/>
    </w:p>
    <w:p w14:paraId="63F49FF1" w14:textId="55079FF9" w:rsidR="001B54DC" w:rsidRDefault="001B54DC" w:rsidP="001B54DC">
      <w:pPr>
        <w:spacing w:after="0"/>
        <w:ind w:firstLine="709"/>
      </w:pPr>
      <w:r w:rsidRPr="001B54DC">
        <w:t xml:space="preserve">Триггер </w:t>
      </w:r>
      <w:ins w:id="693" w:author="Marta" w:date="2024-12-17T19:51:00Z">
        <w:r w:rsidR="0065227A">
          <w:t>–</w:t>
        </w:r>
      </w:ins>
      <w:del w:id="694" w:author="Marta" w:date="2024-12-17T19:51:00Z">
        <w:r w:rsidRPr="001B54DC" w:rsidDel="0065227A">
          <w:delText>—</w:delText>
        </w:r>
      </w:del>
      <w:r w:rsidRPr="001B54DC">
        <w:t xml:space="preserve"> хранимая процедура особого типа, которую пользователь не вызывает непосредственно, а исполнение которой обусловлено действием по модификации данных: добавлением INSERT, удалением DELETE, или изменением UPDATE данных в определённой таблице реляционной базы данных. Триггеры применяются для обеспечения целостности данных и реализации сложной бизнес- логики.</w:t>
      </w:r>
    </w:p>
    <w:p w14:paraId="381EF1BB" w14:textId="612FB408" w:rsidR="001B54DC" w:rsidRDefault="001B54DC" w:rsidP="001B54DC">
      <w:pPr>
        <w:spacing w:after="0"/>
        <w:ind w:firstLine="709"/>
      </w:pPr>
      <w:r>
        <w:t>Были разработаны следующие триггеры:</w:t>
      </w:r>
    </w:p>
    <w:p w14:paraId="397AEC37" w14:textId="7BBB4BB9" w:rsidR="001B54DC" w:rsidRPr="001B54DC" w:rsidRDefault="0083097C">
      <w:pPr>
        <w:pStyle w:val="a9"/>
        <w:numPr>
          <w:ilvl w:val="0"/>
          <w:numId w:val="39"/>
        </w:numPr>
        <w:spacing w:after="0"/>
        <w:ind w:left="0" w:firstLine="709"/>
        <w:pPrChange w:id="695" w:author="Marta" w:date="2024-12-17T19:51:00Z">
          <w:pPr>
            <w:pStyle w:val="a9"/>
            <w:numPr>
              <w:numId w:val="39"/>
            </w:numPr>
            <w:spacing w:after="0"/>
            <w:ind w:hanging="360"/>
          </w:pPr>
        </w:pPrChange>
      </w:pPr>
      <w:ins w:id="696" w:author="Marta" w:date="2024-12-17T20:28:00Z">
        <w:r>
          <w:rPr>
            <w:lang w:val="en-US"/>
          </w:rPr>
          <w:t>s</w:t>
        </w:r>
      </w:ins>
      <w:del w:id="697" w:author="Marta" w:date="2024-12-17T20:28:00Z">
        <w:r w:rsidR="001B54DC" w:rsidRPr="001B54DC" w:rsidDel="0083097C">
          <w:rPr>
            <w:lang w:val="en-US"/>
          </w:rPr>
          <w:delText>S</w:delText>
        </w:r>
      </w:del>
      <w:r w:rsidR="001B54DC" w:rsidRPr="001B54DC">
        <w:rPr>
          <w:lang w:val="en-US"/>
        </w:rPr>
        <w:t>tock</w:t>
      </w:r>
      <w:r w:rsidR="001B54DC" w:rsidRPr="001B54DC">
        <w:t>_</w:t>
      </w:r>
      <w:r w:rsidR="001B54DC" w:rsidRPr="001B54DC">
        <w:rPr>
          <w:lang w:val="en-US"/>
        </w:rPr>
        <w:t>request</w:t>
      </w:r>
      <w:r w:rsidR="001B54DC" w:rsidRPr="001B54DC">
        <w:t>_</w:t>
      </w:r>
      <w:r w:rsidR="001B54DC" w:rsidRPr="001B54DC">
        <w:rPr>
          <w:lang w:val="en-US"/>
        </w:rPr>
        <w:t>status</w:t>
      </w:r>
      <w:r w:rsidR="001B54DC" w:rsidRPr="001B54DC">
        <w:t>_</w:t>
      </w:r>
      <w:r w:rsidR="001B54DC" w:rsidRPr="001B54DC">
        <w:rPr>
          <w:lang w:val="en-US"/>
        </w:rPr>
        <w:t>update</w:t>
      </w:r>
      <w:r w:rsidR="001B54DC" w:rsidRPr="001B54DC">
        <w:t xml:space="preserve">. </w:t>
      </w:r>
      <w:r w:rsidR="001B54DC">
        <w:t>Триггер для обновления даты поставки при пополнении товара со склада</w:t>
      </w:r>
      <w:ins w:id="698" w:author="Marta" w:date="2024-12-17T20:29:00Z">
        <w:r>
          <w:t xml:space="preserve"> представлен в листинге 3.3</w:t>
        </w:r>
      </w:ins>
      <w:ins w:id="699" w:author="Marta" w:date="2024-12-17T20:28:00Z">
        <w:r>
          <w:t>;</w:t>
        </w:r>
      </w:ins>
      <w:del w:id="700" w:author="Marta" w:date="2024-12-17T20:28:00Z">
        <w:r w:rsidR="001B54DC" w:rsidDel="0083097C">
          <w:delText>.</w:delText>
        </w:r>
      </w:del>
    </w:p>
    <w:p w14:paraId="6E18B0C7" w14:textId="5B54E6A6" w:rsidR="0083097C" w:rsidRDefault="0083097C">
      <w:pPr>
        <w:pStyle w:val="a9"/>
        <w:numPr>
          <w:ilvl w:val="0"/>
          <w:numId w:val="39"/>
        </w:numPr>
        <w:spacing w:after="280" w:line="240" w:lineRule="auto"/>
        <w:ind w:left="0" w:firstLine="709"/>
        <w:contextualSpacing w:val="0"/>
        <w:rPr>
          <w:ins w:id="701" w:author="Marta" w:date="2024-12-17T20:30:00Z"/>
        </w:rPr>
        <w:pPrChange w:id="702" w:author="Marta" w:date="2024-12-17T22:43:00Z">
          <w:pPr>
            <w:pStyle w:val="a9"/>
            <w:numPr>
              <w:numId w:val="39"/>
            </w:numPr>
            <w:ind w:left="0" w:firstLine="709"/>
          </w:pPr>
        </w:pPrChange>
      </w:pPr>
      <w:ins w:id="703" w:author="Marta" w:date="2024-12-17T20:28:00Z">
        <w:r>
          <w:rPr>
            <w:lang w:val="en-US"/>
          </w:rPr>
          <w:t>i</w:t>
        </w:r>
      </w:ins>
      <w:del w:id="704" w:author="Marta" w:date="2024-12-17T20:28:00Z">
        <w:r w:rsidR="001B54DC" w:rsidRPr="001B54DC" w:rsidDel="0083097C">
          <w:rPr>
            <w:lang w:val="en-US"/>
          </w:rPr>
          <w:delText>I</w:delText>
        </w:r>
      </w:del>
      <w:r w:rsidR="001B54DC" w:rsidRPr="001B54DC">
        <w:rPr>
          <w:lang w:val="en-US"/>
        </w:rPr>
        <w:t>nsert</w:t>
      </w:r>
      <w:r w:rsidR="001B54DC" w:rsidRPr="006B12CF">
        <w:t>_</w:t>
      </w:r>
      <w:r w:rsidR="001B54DC" w:rsidRPr="001B54DC">
        <w:rPr>
          <w:lang w:val="en-US"/>
        </w:rPr>
        <w:t>jewelry</w:t>
      </w:r>
      <w:r w:rsidR="001B54DC" w:rsidRPr="006B12CF">
        <w:t>_</w:t>
      </w:r>
      <w:r w:rsidR="001B54DC" w:rsidRPr="001B54DC">
        <w:rPr>
          <w:lang w:val="en-US"/>
        </w:rPr>
        <w:t>trigger</w:t>
      </w:r>
      <w:r w:rsidR="001B54DC" w:rsidRPr="006B12CF">
        <w:t xml:space="preserve">. </w:t>
      </w:r>
      <w:r w:rsidR="001B54DC">
        <w:t>Триггер</w:t>
      </w:r>
      <w:r w:rsidR="001B54DC" w:rsidRPr="001B54DC">
        <w:t xml:space="preserve"> </w:t>
      </w:r>
      <w:r w:rsidR="001B54DC">
        <w:t>после добавления украшения, оповещает об успешном добавлении.</w:t>
      </w:r>
    </w:p>
    <w:p w14:paraId="6B7B48FF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05" w:author="Marta" w:date="2024-12-17T20:30:00Z"/>
          <w:rFonts w:ascii="Courier New" w:hAnsi="Courier New" w:cs="Courier New"/>
          <w:sz w:val="24"/>
          <w:szCs w:val="24"/>
          <w:lang w:val="en-US"/>
          <w:rPrChange w:id="706" w:author="Marta" w:date="2024-12-17T20:30:00Z">
            <w:rPr>
              <w:ins w:id="707" w:author="Marta" w:date="2024-12-17T20:30:00Z"/>
            </w:rPr>
          </w:rPrChange>
        </w:rPr>
        <w:pPrChange w:id="708" w:author="Marta" w:date="2024-12-17T20:30:00Z">
          <w:pPr/>
        </w:pPrChange>
      </w:pPr>
      <w:ins w:id="709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10" w:author="Marta" w:date="2024-12-17T20:30:00Z">
              <w:rPr/>
            </w:rPrChange>
          </w:rPr>
          <w:t xml:space="preserve">create or replace function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11" w:author="Marta" w:date="2024-12-17T20:30:00Z">
              <w:rPr/>
            </w:rPrChange>
          </w:rPr>
          <w:t>check_status_</w:t>
        </w:r>
        <w:proofErr w:type="gram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12" w:author="Marta" w:date="2024-12-17T20:30:00Z">
              <w:rPr/>
            </w:rPrChange>
          </w:rPr>
          <w:t>update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13" w:author="Marta" w:date="2024-12-17T20:30:00Z">
              <w:rPr/>
            </w:rPrChange>
          </w:rPr>
          <w:t>(</w:t>
        </w:r>
        <w:proofErr w:type="gramEnd"/>
        <w:r w:rsidRPr="0083097C">
          <w:rPr>
            <w:rFonts w:ascii="Courier New" w:hAnsi="Courier New" w:cs="Courier New"/>
            <w:sz w:val="24"/>
            <w:szCs w:val="24"/>
            <w:lang w:val="en-US"/>
            <w:rPrChange w:id="714" w:author="Marta" w:date="2024-12-17T20:30:00Z">
              <w:rPr/>
            </w:rPrChange>
          </w:rPr>
          <w:t>)</w:t>
        </w:r>
      </w:ins>
    </w:p>
    <w:p w14:paraId="73AC4EA7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15" w:author="Marta" w:date="2024-12-17T20:30:00Z"/>
          <w:rFonts w:ascii="Courier New" w:hAnsi="Courier New" w:cs="Courier New"/>
          <w:sz w:val="24"/>
          <w:szCs w:val="24"/>
          <w:lang w:val="en-US"/>
          <w:rPrChange w:id="716" w:author="Marta" w:date="2024-12-17T20:30:00Z">
            <w:rPr>
              <w:ins w:id="717" w:author="Marta" w:date="2024-12-17T20:30:00Z"/>
            </w:rPr>
          </w:rPrChange>
        </w:rPr>
        <w:pPrChange w:id="718" w:author="Marta" w:date="2024-12-17T20:30:00Z">
          <w:pPr/>
        </w:pPrChange>
      </w:pPr>
      <w:ins w:id="719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20" w:author="Marta" w:date="2024-12-17T20:30:00Z">
              <w:rPr/>
            </w:rPrChange>
          </w:rPr>
          <w:t>returns trigger</w:t>
        </w:r>
      </w:ins>
    </w:p>
    <w:p w14:paraId="34524BCA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21" w:author="Marta" w:date="2024-12-17T20:30:00Z"/>
          <w:rFonts w:ascii="Courier New" w:hAnsi="Courier New" w:cs="Courier New"/>
          <w:sz w:val="24"/>
          <w:szCs w:val="24"/>
          <w:lang w:val="en-US"/>
          <w:rPrChange w:id="722" w:author="Marta" w:date="2024-12-17T20:30:00Z">
            <w:rPr>
              <w:ins w:id="723" w:author="Marta" w:date="2024-12-17T20:30:00Z"/>
            </w:rPr>
          </w:rPrChange>
        </w:rPr>
        <w:pPrChange w:id="724" w:author="Marta" w:date="2024-12-17T20:30:00Z">
          <w:pPr/>
        </w:pPrChange>
      </w:pPr>
      <w:ins w:id="725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26" w:author="Marta" w:date="2024-12-17T20:30:00Z">
              <w:rPr/>
            </w:rPrChange>
          </w:rPr>
          <w:t>security definer</w:t>
        </w:r>
      </w:ins>
    </w:p>
    <w:p w14:paraId="5432463E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27" w:author="Marta" w:date="2024-12-17T20:30:00Z"/>
          <w:rFonts w:ascii="Courier New" w:hAnsi="Courier New" w:cs="Courier New"/>
          <w:sz w:val="24"/>
          <w:szCs w:val="24"/>
          <w:lang w:val="en-US"/>
          <w:rPrChange w:id="728" w:author="Marta" w:date="2024-12-17T20:30:00Z">
            <w:rPr>
              <w:ins w:id="729" w:author="Marta" w:date="2024-12-17T20:30:00Z"/>
            </w:rPr>
          </w:rPrChange>
        </w:rPr>
        <w:pPrChange w:id="730" w:author="Marta" w:date="2024-12-17T20:30:00Z">
          <w:pPr/>
        </w:pPrChange>
      </w:pPr>
      <w:ins w:id="731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32" w:author="Marta" w:date="2024-12-17T20:30:00Z">
              <w:rPr/>
            </w:rPrChange>
          </w:rPr>
          <w:t>as $$</w:t>
        </w:r>
      </w:ins>
    </w:p>
    <w:p w14:paraId="27BDABC4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33" w:author="Marta" w:date="2024-12-17T20:30:00Z"/>
          <w:rFonts w:ascii="Courier New" w:hAnsi="Courier New" w:cs="Courier New"/>
          <w:sz w:val="24"/>
          <w:szCs w:val="24"/>
          <w:lang w:val="en-US"/>
          <w:rPrChange w:id="734" w:author="Marta" w:date="2024-12-17T20:30:00Z">
            <w:rPr>
              <w:ins w:id="735" w:author="Marta" w:date="2024-12-17T20:30:00Z"/>
            </w:rPr>
          </w:rPrChange>
        </w:rPr>
        <w:pPrChange w:id="736" w:author="Marta" w:date="2024-12-17T20:30:00Z">
          <w:pPr/>
        </w:pPrChange>
      </w:pPr>
      <w:ins w:id="737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38" w:author="Marta" w:date="2024-12-17T20:30:00Z">
              <w:rPr/>
            </w:rPrChange>
          </w:rPr>
          <w:t>begin</w:t>
        </w:r>
        <w:r w:rsidRPr="0083097C">
          <w:rPr>
            <w:rFonts w:ascii="Courier New" w:hAnsi="Courier New" w:cs="Courier New"/>
            <w:sz w:val="24"/>
            <w:szCs w:val="24"/>
            <w:lang w:val="en-US"/>
            <w:rPrChange w:id="739" w:author="Marta" w:date="2024-12-17T20:30:00Z">
              <w:rPr/>
            </w:rPrChange>
          </w:rPr>
          <w:tab/>
        </w:r>
      </w:ins>
    </w:p>
    <w:p w14:paraId="32733F9E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40" w:author="Marta" w:date="2024-12-17T20:30:00Z"/>
          <w:rFonts w:ascii="Courier New" w:hAnsi="Courier New" w:cs="Courier New"/>
          <w:sz w:val="24"/>
          <w:szCs w:val="24"/>
          <w:lang w:val="en-US"/>
          <w:rPrChange w:id="741" w:author="Marta" w:date="2024-12-17T20:30:00Z">
            <w:rPr>
              <w:ins w:id="742" w:author="Marta" w:date="2024-12-17T20:30:00Z"/>
            </w:rPr>
          </w:rPrChange>
        </w:rPr>
        <w:pPrChange w:id="743" w:author="Marta" w:date="2024-12-17T20:30:00Z">
          <w:pPr/>
        </w:pPrChange>
      </w:pPr>
      <w:ins w:id="744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45" w:author="Marta" w:date="2024-12-17T20:30:00Z">
              <w:rPr/>
            </w:rPrChange>
          </w:rPr>
          <w:t xml:space="preserve">    if </w:t>
        </w:r>
        <w:proofErr w:type="spellStart"/>
        <w:proofErr w:type="gram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46" w:author="Marta" w:date="2024-12-17T20:30:00Z">
              <w:rPr/>
            </w:rPrChange>
          </w:rPr>
          <w:t>new.status</w:t>
        </w:r>
        <w:proofErr w:type="spellEnd"/>
        <w:proofErr w:type="gramEnd"/>
        <w:r w:rsidRPr="0083097C">
          <w:rPr>
            <w:rFonts w:ascii="Courier New" w:hAnsi="Courier New" w:cs="Courier New"/>
            <w:sz w:val="24"/>
            <w:szCs w:val="24"/>
            <w:lang w:val="en-US"/>
            <w:rPrChange w:id="747" w:author="Marta" w:date="2024-12-17T20:30:00Z">
              <w:rPr/>
            </w:rPrChange>
          </w:rPr>
          <w:t xml:space="preserve"> = 'Successful' then</w:t>
        </w:r>
      </w:ins>
    </w:p>
    <w:p w14:paraId="0A5C59D5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48" w:author="Marta" w:date="2024-12-17T20:30:00Z"/>
          <w:rFonts w:ascii="Courier New" w:hAnsi="Courier New" w:cs="Courier New"/>
          <w:sz w:val="24"/>
          <w:szCs w:val="24"/>
          <w:lang w:val="en-US"/>
          <w:rPrChange w:id="749" w:author="Marta" w:date="2024-12-17T20:30:00Z">
            <w:rPr>
              <w:ins w:id="750" w:author="Marta" w:date="2024-12-17T20:30:00Z"/>
            </w:rPr>
          </w:rPrChange>
        </w:rPr>
        <w:pPrChange w:id="751" w:author="Marta" w:date="2024-12-17T20:30:00Z">
          <w:pPr/>
        </w:pPrChange>
      </w:pPr>
      <w:ins w:id="752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53" w:author="Marta" w:date="2024-12-17T20:30:00Z">
              <w:rPr/>
            </w:rPrChange>
          </w:rPr>
          <w:t xml:space="preserve">        call </w:t>
        </w:r>
        <w:proofErr w:type="spellStart"/>
        <w:proofErr w:type="gram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54" w:author="Marta" w:date="2024-12-17T20:30:00Z">
              <w:rPr/>
            </w:rPrChange>
          </w:rPr>
          <w:t>updatedeliverydatetimebyjewelry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55" w:author="Marta" w:date="2024-12-17T20:30:00Z">
              <w:rPr/>
            </w:rPrChange>
          </w:rPr>
          <w:t>(</w:t>
        </w:r>
        <w:proofErr w:type="spellStart"/>
        <w:proofErr w:type="gramEnd"/>
        <w:r w:rsidRPr="0083097C">
          <w:rPr>
            <w:rFonts w:ascii="Courier New" w:hAnsi="Courier New" w:cs="Courier New"/>
            <w:sz w:val="24"/>
            <w:szCs w:val="24"/>
            <w:lang w:val="en-US"/>
            <w:rPrChange w:id="756" w:author="Marta" w:date="2024-12-17T20:30:00Z">
              <w:rPr/>
            </w:rPrChange>
          </w:rPr>
          <w:t>new.id_jewelry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57" w:author="Marta" w:date="2024-12-17T20:30:00Z">
              <w:rPr/>
            </w:rPrChange>
          </w:rPr>
          <w:t xml:space="preserve">,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58" w:author="Marta" w:date="2024-12-17T20:30:00Z">
              <w:rPr/>
            </w:rPrChange>
          </w:rPr>
          <w:t>new.requested_amount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59" w:author="Marta" w:date="2024-12-17T20:30:00Z">
              <w:rPr/>
            </w:rPrChange>
          </w:rPr>
          <w:t xml:space="preserve">,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60" w:author="Marta" w:date="2024-12-17T20:30:00Z">
              <w:rPr/>
            </w:rPrChange>
          </w:rPr>
          <w:t>current_date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61" w:author="Marta" w:date="2024-12-17T20:30:00Z">
              <w:rPr/>
            </w:rPrChange>
          </w:rPr>
          <w:t xml:space="preserve">,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62" w:author="Marta" w:date="2024-12-17T20:30:00Z">
              <w:rPr/>
            </w:rPrChange>
          </w:rPr>
          <w:t>current_time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63" w:author="Marta" w:date="2024-12-17T20:30:00Z">
              <w:rPr/>
            </w:rPrChange>
          </w:rPr>
          <w:t>::time);</w:t>
        </w:r>
      </w:ins>
    </w:p>
    <w:p w14:paraId="13EEF428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64" w:author="Marta" w:date="2024-12-17T20:30:00Z"/>
          <w:rFonts w:ascii="Courier New" w:hAnsi="Courier New" w:cs="Courier New"/>
          <w:sz w:val="24"/>
          <w:szCs w:val="24"/>
          <w:lang w:val="en-US"/>
          <w:rPrChange w:id="765" w:author="Marta" w:date="2024-12-17T20:30:00Z">
            <w:rPr>
              <w:ins w:id="766" w:author="Marta" w:date="2024-12-17T20:30:00Z"/>
            </w:rPr>
          </w:rPrChange>
        </w:rPr>
        <w:pPrChange w:id="767" w:author="Marta" w:date="2024-12-17T20:30:00Z">
          <w:pPr/>
        </w:pPrChange>
      </w:pPr>
      <w:ins w:id="768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69" w:author="Marta" w:date="2024-12-17T20:30:00Z">
              <w:rPr/>
            </w:rPrChange>
          </w:rPr>
          <w:t xml:space="preserve">    end if;</w:t>
        </w:r>
      </w:ins>
    </w:p>
    <w:p w14:paraId="511969B6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70" w:author="Marta" w:date="2024-12-17T20:30:00Z"/>
          <w:rFonts w:ascii="Courier New" w:hAnsi="Courier New" w:cs="Courier New"/>
          <w:sz w:val="24"/>
          <w:szCs w:val="24"/>
          <w:lang w:val="en-US"/>
          <w:rPrChange w:id="771" w:author="Marta" w:date="2024-12-17T20:30:00Z">
            <w:rPr>
              <w:ins w:id="772" w:author="Marta" w:date="2024-12-17T20:30:00Z"/>
            </w:rPr>
          </w:rPrChange>
        </w:rPr>
        <w:pPrChange w:id="773" w:author="Marta" w:date="2024-12-17T20:30:00Z">
          <w:pPr/>
        </w:pPrChange>
      </w:pPr>
      <w:ins w:id="774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75" w:author="Marta" w:date="2024-12-17T20:30:00Z">
              <w:rPr/>
            </w:rPrChange>
          </w:rPr>
          <w:t xml:space="preserve">    return new;</w:t>
        </w:r>
      </w:ins>
    </w:p>
    <w:p w14:paraId="56F95A62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76" w:author="Marta" w:date="2024-12-17T20:30:00Z"/>
          <w:rFonts w:ascii="Courier New" w:hAnsi="Courier New" w:cs="Courier New"/>
          <w:sz w:val="24"/>
          <w:szCs w:val="24"/>
          <w:lang w:val="en-US"/>
          <w:rPrChange w:id="777" w:author="Marta" w:date="2024-12-17T20:30:00Z">
            <w:rPr>
              <w:ins w:id="778" w:author="Marta" w:date="2024-12-17T20:30:00Z"/>
            </w:rPr>
          </w:rPrChange>
        </w:rPr>
        <w:pPrChange w:id="779" w:author="Marta" w:date="2024-12-17T20:30:00Z">
          <w:pPr/>
        </w:pPrChange>
      </w:pPr>
      <w:ins w:id="780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81" w:author="Marta" w:date="2024-12-17T20:30:00Z">
              <w:rPr/>
            </w:rPrChange>
          </w:rPr>
          <w:t>end;</w:t>
        </w:r>
      </w:ins>
    </w:p>
    <w:p w14:paraId="370D57B0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82" w:author="Marta" w:date="2024-12-17T20:30:00Z"/>
          <w:rFonts w:ascii="Courier New" w:hAnsi="Courier New" w:cs="Courier New"/>
          <w:sz w:val="24"/>
          <w:szCs w:val="24"/>
          <w:lang w:val="en-US"/>
          <w:rPrChange w:id="783" w:author="Marta" w:date="2024-12-17T20:30:00Z">
            <w:rPr>
              <w:ins w:id="784" w:author="Marta" w:date="2024-12-17T20:30:00Z"/>
            </w:rPr>
          </w:rPrChange>
        </w:rPr>
        <w:pPrChange w:id="785" w:author="Marta" w:date="2024-12-17T20:30:00Z">
          <w:pPr/>
        </w:pPrChange>
      </w:pPr>
      <w:ins w:id="786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87" w:author="Marta" w:date="2024-12-17T20:30:00Z">
              <w:rPr/>
            </w:rPrChange>
          </w:rPr>
          <w:t xml:space="preserve">$$ language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788" w:author="Marta" w:date="2024-12-17T20:30:00Z">
              <w:rPr/>
            </w:rPrChange>
          </w:rPr>
          <w:t>plpgsql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789" w:author="Marta" w:date="2024-12-17T20:30:00Z">
              <w:rPr/>
            </w:rPrChange>
          </w:rPr>
          <w:t>;</w:t>
        </w:r>
      </w:ins>
    </w:p>
    <w:p w14:paraId="15E9DEF8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90" w:author="Marta" w:date="2024-12-17T20:30:00Z"/>
          <w:rFonts w:ascii="Courier New" w:hAnsi="Courier New" w:cs="Courier New"/>
          <w:sz w:val="24"/>
          <w:szCs w:val="24"/>
          <w:lang w:val="en-US"/>
          <w:rPrChange w:id="791" w:author="Marta" w:date="2024-12-17T20:30:00Z">
            <w:rPr>
              <w:ins w:id="792" w:author="Marta" w:date="2024-12-17T20:30:00Z"/>
            </w:rPr>
          </w:rPrChange>
        </w:rPr>
        <w:pPrChange w:id="793" w:author="Marta" w:date="2024-12-17T20:30:00Z">
          <w:pPr/>
        </w:pPrChange>
      </w:pPr>
      <w:ins w:id="794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795" w:author="Marta" w:date="2024-12-17T20:30:00Z">
              <w:rPr/>
            </w:rPrChange>
          </w:rPr>
          <w:t>--</w:t>
        </w:r>
      </w:ins>
    </w:p>
    <w:p w14:paraId="481B9660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796" w:author="Marta" w:date="2024-12-17T20:30:00Z"/>
          <w:rFonts w:ascii="Courier New" w:hAnsi="Courier New" w:cs="Courier New"/>
          <w:sz w:val="24"/>
          <w:szCs w:val="24"/>
          <w:lang w:val="en-US"/>
          <w:rPrChange w:id="797" w:author="Marta" w:date="2024-12-17T20:30:00Z">
            <w:rPr>
              <w:ins w:id="798" w:author="Marta" w:date="2024-12-17T20:30:00Z"/>
            </w:rPr>
          </w:rPrChange>
        </w:rPr>
        <w:pPrChange w:id="799" w:author="Marta" w:date="2024-12-17T20:30:00Z">
          <w:pPr/>
        </w:pPrChange>
      </w:pPr>
      <w:ins w:id="800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801" w:author="Marta" w:date="2024-12-17T20:30:00Z">
              <w:rPr/>
            </w:rPrChange>
          </w:rPr>
          <w:t xml:space="preserve">create trigger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802" w:author="Marta" w:date="2024-12-17T20:30:00Z">
              <w:rPr/>
            </w:rPrChange>
          </w:rPr>
          <w:t>stock_request_status_update</w:t>
        </w:r>
        <w:proofErr w:type="spellEnd"/>
      </w:ins>
    </w:p>
    <w:p w14:paraId="6564C940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03" w:author="Marta" w:date="2024-12-17T20:30:00Z"/>
          <w:rFonts w:ascii="Courier New" w:hAnsi="Courier New" w:cs="Courier New"/>
          <w:sz w:val="24"/>
          <w:szCs w:val="24"/>
          <w:lang w:val="en-US"/>
          <w:rPrChange w:id="804" w:author="Marta" w:date="2024-12-17T20:30:00Z">
            <w:rPr>
              <w:ins w:id="805" w:author="Marta" w:date="2024-12-17T20:30:00Z"/>
            </w:rPr>
          </w:rPrChange>
        </w:rPr>
        <w:pPrChange w:id="806" w:author="Marta" w:date="2024-12-17T20:30:00Z">
          <w:pPr/>
        </w:pPrChange>
      </w:pPr>
      <w:ins w:id="807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808" w:author="Marta" w:date="2024-12-17T20:30:00Z">
              <w:rPr/>
            </w:rPrChange>
          </w:rPr>
          <w:t xml:space="preserve">after update of status on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809" w:author="Marta" w:date="2024-12-17T20:30:00Z">
              <w:rPr/>
            </w:rPrChange>
          </w:rPr>
          <w:t>stock_requests</w:t>
        </w:r>
        <w:proofErr w:type="spellEnd"/>
      </w:ins>
    </w:p>
    <w:p w14:paraId="66897710" w14:textId="77777777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10" w:author="Marta" w:date="2024-12-17T20:30:00Z"/>
          <w:rFonts w:ascii="Courier New" w:hAnsi="Courier New" w:cs="Courier New"/>
          <w:sz w:val="24"/>
          <w:szCs w:val="24"/>
          <w:lang w:val="en-US"/>
          <w:rPrChange w:id="811" w:author="Marta" w:date="2024-12-17T20:30:00Z">
            <w:rPr>
              <w:ins w:id="812" w:author="Marta" w:date="2024-12-17T20:30:00Z"/>
            </w:rPr>
          </w:rPrChange>
        </w:rPr>
        <w:pPrChange w:id="813" w:author="Marta" w:date="2024-12-17T20:30:00Z">
          <w:pPr/>
        </w:pPrChange>
      </w:pPr>
      <w:ins w:id="814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815" w:author="Marta" w:date="2024-12-17T20:30:00Z">
              <w:rPr/>
            </w:rPrChange>
          </w:rPr>
          <w:t>for each row</w:t>
        </w:r>
      </w:ins>
    </w:p>
    <w:p w14:paraId="6321649D" w14:textId="42A98059" w:rsidR="0083097C" w:rsidRPr="0083097C" w:rsidRDefault="0083097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  <w:rPrChange w:id="816" w:author="Marta" w:date="2024-12-17T20:30:00Z">
            <w:rPr/>
          </w:rPrChange>
        </w:rPr>
        <w:pPrChange w:id="817" w:author="Marta" w:date="2024-12-17T20:30:00Z">
          <w:pPr>
            <w:pStyle w:val="a9"/>
            <w:numPr>
              <w:numId w:val="39"/>
            </w:numPr>
            <w:ind w:hanging="360"/>
          </w:pPr>
        </w:pPrChange>
      </w:pPr>
      <w:ins w:id="818" w:author="Marta" w:date="2024-12-17T20:30:00Z">
        <w:r w:rsidRPr="0083097C">
          <w:rPr>
            <w:rFonts w:ascii="Courier New" w:hAnsi="Courier New" w:cs="Courier New"/>
            <w:sz w:val="24"/>
            <w:szCs w:val="24"/>
            <w:lang w:val="en-US"/>
            <w:rPrChange w:id="819" w:author="Marta" w:date="2024-12-17T20:30:00Z">
              <w:rPr/>
            </w:rPrChange>
          </w:rPr>
          <w:t xml:space="preserve">execute function </w:t>
        </w:r>
        <w:proofErr w:type="spell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820" w:author="Marta" w:date="2024-12-17T20:30:00Z">
              <w:rPr/>
            </w:rPrChange>
          </w:rPr>
          <w:t>check_status_</w:t>
        </w:r>
        <w:proofErr w:type="gramStart"/>
        <w:r w:rsidRPr="0083097C">
          <w:rPr>
            <w:rFonts w:ascii="Courier New" w:hAnsi="Courier New" w:cs="Courier New"/>
            <w:sz w:val="24"/>
            <w:szCs w:val="24"/>
            <w:lang w:val="en-US"/>
            <w:rPrChange w:id="821" w:author="Marta" w:date="2024-12-17T20:30:00Z">
              <w:rPr/>
            </w:rPrChange>
          </w:rPr>
          <w:t>update</w:t>
        </w:r>
        <w:proofErr w:type="spellEnd"/>
        <w:r w:rsidRPr="0083097C">
          <w:rPr>
            <w:rFonts w:ascii="Courier New" w:hAnsi="Courier New" w:cs="Courier New"/>
            <w:sz w:val="24"/>
            <w:szCs w:val="24"/>
            <w:lang w:val="en-US"/>
            <w:rPrChange w:id="822" w:author="Marta" w:date="2024-12-17T20:30:00Z">
              <w:rPr/>
            </w:rPrChange>
          </w:rPr>
          <w:t>(</w:t>
        </w:r>
        <w:proofErr w:type="gramEnd"/>
        <w:r w:rsidRPr="0083097C">
          <w:rPr>
            <w:rFonts w:ascii="Courier New" w:hAnsi="Courier New" w:cs="Courier New"/>
            <w:sz w:val="24"/>
            <w:szCs w:val="24"/>
            <w:lang w:val="en-US"/>
            <w:rPrChange w:id="823" w:author="Marta" w:date="2024-12-17T20:30:00Z">
              <w:rPr/>
            </w:rPrChange>
          </w:rPr>
          <w:t>);</w:t>
        </w:r>
      </w:ins>
    </w:p>
    <w:p w14:paraId="0FDC70E3" w14:textId="75A652FD" w:rsidR="00F70EB9" w:rsidRDefault="0083097C">
      <w:pPr>
        <w:pStyle w:val="a9"/>
        <w:spacing w:before="240" w:after="280"/>
        <w:jc w:val="center"/>
        <w:rPr>
          <w:ins w:id="824" w:author="Marta" w:date="2024-12-17T22:25:00Z"/>
        </w:rPr>
        <w:pPrChange w:id="825" w:author="Marta" w:date="2024-12-17T22:43:00Z">
          <w:pPr>
            <w:pStyle w:val="a9"/>
            <w:spacing w:before="240" w:after="240"/>
            <w:jc w:val="center"/>
          </w:pPr>
        </w:pPrChange>
      </w:pPr>
      <w:ins w:id="826" w:author="Marta" w:date="2024-12-17T20:30:00Z">
        <w:r>
          <w:t>Листинг 3.3 – При</w:t>
        </w:r>
      </w:ins>
      <w:ins w:id="827" w:author="Marta" w:date="2024-12-17T20:31:00Z">
        <w:r>
          <w:t>мер создания триггера для обновления даты поставки</w:t>
        </w:r>
      </w:ins>
    </w:p>
    <w:p w14:paraId="32F87035" w14:textId="19C3867C" w:rsidR="005836ED" w:rsidRDefault="00F70EB9">
      <w:pPr>
        <w:spacing w:before="240" w:after="240"/>
        <w:ind w:firstLine="709"/>
        <w:rPr>
          <w:ins w:id="828" w:author="Marta" w:date="2024-12-17T20:30:00Z"/>
        </w:rPr>
        <w:pPrChange w:id="829" w:author="Marta" w:date="2024-12-17T22:26:00Z">
          <w:pPr>
            <w:pStyle w:val="a9"/>
          </w:pPr>
        </w:pPrChange>
      </w:pPr>
      <w:ins w:id="830" w:author="Marta" w:date="2024-12-17T22:25:00Z">
        <w:r>
          <w:t xml:space="preserve">Листинги других созданных </w:t>
        </w:r>
        <w:r w:rsidRPr="00610F55">
          <w:t>триггеров представлены</w:t>
        </w:r>
        <w:r>
          <w:t xml:space="preserve"> в приложении </w:t>
        </w:r>
      </w:ins>
      <w:ins w:id="831" w:author="Marta" w:date="2024-12-17T22:43:00Z">
        <w:r w:rsidR="00865E56">
          <w:t>Г</w:t>
        </w:r>
      </w:ins>
      <w:ins w:id="832" w:author="Marta" w:date="2024-12-17T22:25:00Z">
        <w:r>
          <w:t>.</w:t>
        </w:r>
      </w:ins>
    </w:p>
    <w:p w14:paraId="4F4C21BC" w14:textId="72BA73EC" w:rsidR="001B54DC" w:rsidDel="005836ED" w:rsidRDefault="001B54DC">
      <w:pPr>
        <w:pStyle w:val="a9"/>
        <w:spacing w:before="240" w:after="240"/>
        <w:ind w:left="0" w:firstLine="709"/>
        <w:rPr>
          <w:del w:id="833" w:author="Marta" w:date="2024-12-17T22:24:00Z"/>
        </w:rPr>
        <w:pPrChange w:id="834" w:author="Marta" w:date="2024-12-17T22:24:00Z">
          <w:pPr>
            <w:pStyle w:val="a9"/>
            <w:ind w:left="0" w:firstLine="709"/>
          </w:pPr>
        </w:pPrChange>
      </w:pPr>
      <w:del w:id="835" w:author="Marta" w:date="2024-12-17T22:24:00Z">
        <w:r w:rsidDel="005836ED">
          <w:delText xml:space="preserve">Листинги </w:delText>
        </w:r>
        <w:r w:rsidRPr="005836ED" w:rsidDel="005836ED">
          <w:delText>триггеров представлены</w:delText>
        </w:r>
        <w:r w:rsidDel="005836ED">
          <w:delText xml:space="preserve"> в приложении В.</w:delText>
        </w:r>
        <w:bookmarkStart w:id="836" w:name="_Toc185369624"/>
        <w:bookmarkStart w:id="837" w:name="_Toc185369674"/>
        <w:bookmarkStart w:id="838" w:name="_Toc185369816"/>
        <w:bookmarkEnd w:id="836"/>
        <w:bookmarkEnd w:id="837"/>
        <w:bookmarkEnd w:id="838"/>
      </w:del>
    </w:p>
    <w:p w14:paraId="675051A8" w14:textId="28369F50" w:rsidR="001B54DC" w:rsidRDefault="001B54DC" w:rsidP="002A6F1E">
      <w:pPr>
        <w:pStyle w:val="a6"/>
        <w:numPr>
          <w:ilvl w:val="1"/>
          <w:numId w:val="2"/>
        </w:numPr>
      </w:pPr>
      <w:bookmarkStart w:id="839" w:name="_Toc185369817"/>
      <w:r>
        <w:t>Вывод</w:t>
      </w:r>
      <w:r w:rsidR="0097776F">
        <w:t xml:space="preserve"> по разделу</w:t>
      </w:r>
      <w:bookmarkEnd w:id="839"/>
    </w:p>
    <w:p w14:paraId="3AB17362" w14:textId="08E88E7E" w:rsidR="001B54DC" w:rsidRDefault="001B54DC" w:rsidP="001B54DC">
      <w:pPr>
        <w:ind w:firstLine="709"/>
        <w:rPr>
          <w:rFonts w:eastAsia="Times New Roman" w:cs="Times New Roman"/>
        </w:rPr>
      </w:pPr>
      <w:r w:rsidRPr="1E86EBDF">
        <w:rPr>
          <w:rFonts w:eastAsia="Times New Roman" w:cs="Times New Roman"/>
        </w:rPr>
        <w:t>В данном разделе было описаны созданные необходимые объекты для работы с разрабатываемой базой данных. Были разработаны такие объекты БД как процедуры, функции, пользователи, роли, таблицы</w:t>
      </w:r>
      <w:r>
        <w:rPr>
          <w:rFonts w:eastAsia="Times New Roman" w:cs="Times New Roman"/>
        </w:rPr>
        <w:t xml:space="preserve"> и триггеры.</w:t>
      </w:r>
    </w:p>
    <w:p w14:paraId="2AB8A6ED" w14:textId="38C4B25D" w:rsidR="001B54DC" w:rsidRPr="008B232A" w:rsidRDefault="001B54DC" w:rsidP="008B232A">
      <w:pPr>
        <w:jc w:val="left"/>
        <w:rPr>
          <w:rFonts w:eastAsia="Times New Roman" w:cs="Times New Roman"/>
        </w:rPr>
      </w:pPr>
      <w:r>
        <w:rPr>
          <w:rFonts w:eastAsia="Times New Roman" w:cs="Times New Roman"/>
        </w:rPr>
        <w:br w:type="page"/>
      </w:r>
    </w:p>
    <w:p w14:paraId="1B88A5DE" w14:textId="2D86A11D" w:rsidR="002C1051" w:rsidRDefault="008B232A">
      <w:pPr>
        <w:pStyle w:val="1"/>
      </w:pPr>
      <w:bookmarkStart w:id="840" w:name="_Toc185369818"/>
      <w:r>
        <w:lastRenderedPageBreak/>
        <w:t>Описание процедур импорта и экспорта</w:t>
      </w:r>
      <w:bookmarkEnd w:id="840"/>
    </w:p>
    <w:p w14:paraId="63DD981F" w14:textId="3022103D" w:rsidR="0094505A" w:rsidRPr="0094505A" w:rsidRDefault="0094505A" w:rsidP="002A6F1E">
      <w:pPr>
        <w:pStyle w:val="a6"/>
        <w:numPr>
          <w:ilvl w:val="1"/>
          <w:numId w:val="2"/>
        </w:numPr>
        <w:rPr>
          <w:lang w:eastAsia="zh-CN"/>
        </w:rPr>
      </w:pPr>
      <w:bookmarkStart w:id="841" w:name="_Toc185369819"/>
      <w:r>
        <w:rPr>
          <w:lang w:eastAsia="zh-CN"/>
        </w:rPr>
        <w:t>Процедуры импорта и экспорта</w:t>
      </w:r>
      <w:bookmarkEnd w:id="841"/>
    </w:p>
    <w:p w14:paraId="5DDB48CA" w14:textId="2090E821" w:rsidR="008B232A" w:rsidRDefault="008B232A" w:rsidP="008B232A">
      <w:pPr>
        <w:spacing w:after="0"/>
        <w:ind w:firstLine="709"/>
      </w:pPr>
      <w:r>
        <w:t>XML (</w:t>
      </w:r>
      <w:proofErr w:type="spellStart"/>
      <w:r>
        <w:t>eXtensible</w:t>
      </w:r>
      <w:proofErr w:type="spellEnd"/>
      <w:r>
        <w:t xml:space="preserve"> </w:t>
      </w:r>
      <w:proofErr w:type="spellStart"/>
      <w:r>
        <w:t>Markup</w:t>
      </w:r>
      <w:proofErr w:type="spellEnd"/>
      <w:r>
        <w:t xml:space="preserve"> </w:t>
      </w:r>
      <w:proofErr w:type="spellStart"/>
      <w:r>
        <w:t>Language</w:t>
      </w:r>
      <w:proofErr w:type="spellEnd"/>
      <w:r>
        <w:t xml:space="preserve">) </w:t>
      </w:r>
      <w:ins w:id="842" w:author="Marta" w:date="2024-12-17T19:52:00Z">
        <w:r w:rsidR="0065227A">
          <w:t>–</w:t>
        </w:r>
      </w:ins>
      <w:del w:id="843" w:author="Marta" w:date="2024-12-17T19:52:00Z">
        <w:r w:rsidDel="0065227A">
          <w:delText>—</w:delText>
        </w:r>
      </w:del>
      <w:r>
        <w:t xml:space="preserve"> это расширяемый язык разметки, предназначенный для хранения и передачи данных. Он разработан для того, чтобы быть как </w:t>
      </w:r>
      <w:proofErr w:type="gramStart"/>
      <w:r>
        <w:t>человеко-,</w:t>
      </w:r>
      <w:proofErr w:type="gramEnd"/>
      <w:r>
        <w:t xml:space="preserve"> так и </w:t>
      </w:r>
      <w:proofErr w:type="spellStart"/>
      <w:r>
        <w:t>машинночитаемым</w:t>
      </w:r>
      <w:proofErr w:type="spellEnd"/>
      <w:r>
        <w:t xml:space="preserve">, что делает его популярным для обмена информацией между различными системами. </w:t>
      </w:r>
    </w:p>
    <w:p w14:paraId="5101A0BB" w14:textId="2AD5B2AF" w:rsidR="008B232A" w:rsidRDefault="008B232A" w:rsidP="008B232A">
      <w:pPr>
        <w:spacing w:after="0"/>
        <w:ind w:firstLine="709"/>
      </w:pPr>
      <w:r>
        <w:t>Экспорт и импорт данных между базой данных и форматом XML — это распространенные операции, которые позволяют передавать данные между различными системами и приложениями.</w:t>
      </w:r>
    </w:p>
    <w:p w14:paraId="63349F37" w14:textId="24FDFC1B" w:rsidR="00F40C4A" w:rsidRDefault="00F40C4A" w:rsidP="008B232A">
      <w:pPr>
        <w:spacing w:after="0"/>
        <w:ind w:firstLine="709"/>
        <w:rPr>
          <w:lang w:eastAsia="zh-CN"/>
        </w:rPr>
      </w:pPr>
      <w:r>
        <w:rPr>
          <w:lang w:eastAsia="zh-CN"/>
        </w:rPr>
        <w:t>Процедур</w:t>
      </w:r>
      <w:r w:rsidR="0094505A">
        <w:rPr>
          <w:lang w:eastAsia="zh-CN"/>
        </w:rPr>
        <w:t>ы</w:t>
      </w:r>
      <w:r>
        <w:rPr>
          <w:lang w:eastAsia="zh-CN"/>
        </w:rPr>
        <w:t xml:space="preserve"> применя</w:t>
      </w:r>
      <w:r w:rsidR="0094505A">
        <w:rPr>
          <w:lang w:eastAsia="zh-CN"/>
        </w:rPr>
        <w:t>ю</w:t>
      </w:r>
      <w:r>
        <w:rPr>
          <w:lang w:eastAsia="zh-CN"/>
        </w:rPr>
        <w:t xml:space="preserve">тся для таблицы </w:t>
      </w:r>
      <w:r>
        <w:rPr>
          <w:lang w:val="en-US" w:eastAsia="zh-CN"/>
        </w:rPr>
        <w:t>Customers</w:t>
      </w:r>
      <w:r w:rsidRPr="00F40C4A">
        <w:rPr>
          <w:lang w:eastAsia="zh-CN"/>
        </w:rPr>
        <w:t xml:space="preserve">, </w:t>
      </w:r>
      <w:r w:rsidR="0094505A">
        <w:rPr>
          <w:lang w:eastAsia="zh-CN"/>
        </w:rPr>
        <w:t>чтобы не потерять данные о покупателях или подгрузить данные о новых клиентах.</w:t>
      </w:r>
    </w:p>
    <w:p w14:paraId="6B238199" w14:textId="6FB2DE61" w:rsidR="0094505A" w:rsidRDefault="0094505A">
      <w:pPr>
        <w:spacing w:after="280"/>
        <w:ind w:firstLine="709"/>
        <w:rPr>
          <w:lang w:eastAsia="zh-CN"/>
        </w:rPr>
        <w:pPrChange w:id="844" w:author="Marta" w:date="2024-12-17T22:43:00Z">
          <w:pPr>
            <w:ind w:firstLine="709"/>
          </w:pPr>
        </w:pPrChange>
      </w:pPr>
      <w:r>
        <w:rPr>
          <w:lang w:eastAsia="zh-CN"/>
        </w:rPr>
        <w:t>Код создания процедуры представлен на листинге 4.1.</w:t>
      </w:r>
    </w:p>
    <w:p w14:paraId="42BA4F0F" w14:textId="36A0338B" w:rsidR="0094505A" w:rsidRPr="0094505A" w:rsidDel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del w:id="845" w:author="Marta" w:date="2024-12-17T23:24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CREATE OR REPLACE PROCEDURE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ExportCustomersToXML</w:t>
      </w:r>
      <w:proofErr w:type="spellEnd"/>
      <w:ins w:id="846" w:author="Marta" w:date="2024-12-17T23:24:00Z">
        <w:r w:rsidR="003277BE" w:rsidRPr="003277BE">
          <w:rPr>
            <w:rFonts w:ascii="Courier New" w:hAnsi="Courier New" w:cs="Courier New"/>
            <w:sz w:val="24"/>
            <w:szCs w:val="24"/>
            <w:lang w:val="en-US" w:eastAsia="zh-CN"/>
            <w:rPrChange w:id="847" w:author="Marta" w:date="2024-12-17T23:24:00Z">
              <w:rPr>
                <w:rFonts w:ascii="Courier New" w:hAnsi="Courier New" w:cs="Courier New"/>
                <w:sz w:val="24"/>
                <w:szCs w:val="24"/>
                <w:lang w:eastAsia="zh-CN"/>
              </w:rPr>
            </w:rPrChange>
          </w:rPr>
          <w:t xml:space="preserve"> </w:t>
        </w:r>
      </w:ins>
      <w:del w:id="848" w:author="Marta" w:date="2024-12-17T23:24:00Z">
        <w:r w:rsidRPr="0094505A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>(</w:delText>
        </w:r>
      </w:del>
    </w:p>
    <w:p w14:paraId="0077D403" w14:textId="77777777" w:rsidR="0094505A" w:rsidRPr="0094505A" w:rsidDel="00865E56" w:rsidRDefault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849" w:author="Marta" w:date="2024-12-17T22:44:00Z"/>
          <w:rFonts w:ascii="Courier New" w:hAnsi="Courier New" w:cs="Courier New"/>
          <w:sz w:val="24"/>
          <w:szCs w:val="24"/>
          <w:lang w:val="en-US" w:eastAsia="zh-CN"/>
        </w:rPr>
        <w:pPrChange w:id="850" w:author="Marta" w:date="2024-12-17T23:24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09"/>
          </w:pPr>
        </w:pPrChange>
      </w:pPr>
      <w:del w:id="851" w:author="Marta" w:date="2024-12-17T23:24:00Z">
        <w:r w:rsidRPr="0094505A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   </w:delText>
        </w:r>
      </w:del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file_path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TEXT</w:t>
      </w:r>
    </w:p>
    <w:p w14:paraId="100D173D" w14:textId="77777777" w:rsidR="0094505A" w:rsidRPr="0094505A" w:rsidRDefault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) AS $$</w:t>
      </w:r>
    </w:p>
    <w:p w14:paraId="61412FB7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DECLARE</w:t>
      </w:r>
    </w:p>
    <w:p w14:paraId="1CD0596F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TEXT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= '&lt;?xml version="1.0" encoding="UTF-8"?&gt;&lt;customers&gt;';</w:t>
      </w:r>
    </w:p>
    <w:p w14:paraId="0003C04F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RECORD;</w:t>
      </w:r>
    </w:p>
    <w:p w14:paraId="2AF54708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BEGIN</w:t>
      </w:r>
    </w:p>
    <w:p w14:paraId="1EB2B774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FOR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IN SELECT * FROM CUSTOMERS LOOP</w:t>
      </w:r>
    </w:p>
    <w:p w14:paraId="4934B19F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'&lt;customer&gt;';</w:t>
      </w:r>
    </w:p>
    <w:p w14:paraId="058F061B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'&lt;ID_CUS&gt;' ||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customer_rec.ID_CUS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'&lt;/ID_CUS&gt;';</w:t>
      </w:r>
    </w:p>
    <w:p w14:paraId="5AE9F3CD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'&lt;FIRST_NAME&gt;' || COALESCE(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customer_rec.FIRST_NAME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 '') || '&lt;/FIRST_NAME&gt;';</w:t>
      </w:r>
    </w:p>
    <w:p w14:paraId="5C3AEFF0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'&lt;SECOND_NAME&gt;' || COALESCE(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customer_rec.SECOND_NAME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 '') || '&lt;/SECOND_NAME&gt;';</w:t>
      </w:r>
    </w:p>
    <w:p w14:paraId="5C13BCAD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'&lt;ADDRESS&gt;' || COALESCE(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customer_rec.ADDRESS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 '') || '&lt;/ADDRESS&gt;';</w:t>
      </w:r>
    </w:p>
    <w:p w14:paraId="7C3A27AA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'&lt;PHONE_CUS&gt;' || COALESCE(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customer_rec.PHONE_CUS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 '') || '&lt;/PHONE_CUS&gt;';</w:t>
      </w:r>
    </w:p>
    <w:p w14:paraId="5E109766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'&lt;/customer&gt;';</w:t>
      </w:r>
    </w:p>
    <w:p w14:paraId="3D8CFA99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END LOOP;</w:t>
      </w:r>
    </w:p>
    <w:p w14:paraId="33BAC37D" w14:textId="041CC639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'&lt;/customers&gt;';</w:t>
      </w:r>
    </w:p>
    <w:p w14:paraId="2869AE20" w14:textId="3EBD6D74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PERFORM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pg_write_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file_path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);</w:t>
      </w:r>
    </w:p>
    <w:p w14:paraId="7949DCCF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RAISE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NOTICE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 'Данные клиентов успешно экспортированы в файл %', 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_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path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21A8F394" w14:textId="3AE625C0" w:rsidR="0094505A" w:rsidRPr="007F57B9" w:rsidDel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del w:id="852" w:author="Marta" w:date="2024-12-17T23:24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EXCEPTION</w:t>
      </w:r>
      <w:ins w:id="853" w:author="Marta" w:date="2024-12-17T23:24:00Z">
        <w:r w:rsidR="003277BE" w:rsidRPr="007F57B9">
          <w:rPr>
            <w:rFonts w:ascii="Courier New" w:hAnsi="Courier New" w:cs="Courier New"/>
            <w:sz w:val="24"/>
            <w:szCs w:val="24"/>
            <w:lang w:val="en-US" w:eastAsia="zh-CN"/>
          </w:rPr>
          <w:t xml:space="preserve"> </w:t>
        </w:r>
      </w:ins>
    </w:p>
    <w:p w14:paraId="69952A56" w14:textId="77777777" w:rsidR="0094505A" w:rsidRPr="0094505A" w:rsidRDefault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del w:id="854" w:author="Marta" w:date="2024-12-17T23:24:00Z">
        <w:r w:rsidRPr="0094505A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   </w:delText>
        </w:r>
      </w:del>
      <w:r w:rsidRPr="0094505A">
        <w:rPr>
          <w:rFonts w:ascii="Courier New" w:hAnsi="Courier New" w:cs="Courier New"/>
          <w:sz w:val="24"/>
          <w:szCs w:val="24"/>
          <w:lang w:val="en-US" w:eastAsia="zh-CN"/>
        </w:rPr>
        <w:t>WHEN OTHERS THEN</w:t>
      </w:r>
    </w:p>
    <w:p w14:paraId="1A862094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RAISE NOTICE '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Произошла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ошибка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при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экспорте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данных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в XML: %', SQLERRM;</w:t>
      </w:r>
    </w:p>
    <w:p w14:paraId="269C807E" w14:textId="77777777" w:rsidR="0094505A" w:rsidRPr="006B12CF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END</w:t>
      </w:r>
      <w:r w:rsidRPr="006B12CF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3E016FCC" w14:textId="7A6AE7C4" w:rsidR="0094505A" w:rsidRPr="006B12CF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6B12CF">
        <w:rPr>
          <w:rFonts w:ascii="Courier New" w:hAnsi="Courier New" w:cs="Courier New"/>
          <w:sz w:val="24"/>
          <w:szCs w:val="24"/>
          <w:lang w:eastAsia="zh-CN"/>
        </w:rPr>
        <w:t xml:space="preserve">$$ 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LANGUAGE</w:t>
      </w:r>
      <w:r w:rsidRPr="006B12CF">
        <w:rPr>
          <w:rFonts w:ascii="Courier New" w:hAnsi="Courier New" w:cs="Courier New"/>
          <w:sz w:val="24"/>
          <w:szCs w:val="24"/>
          <w:lang w:eastAsia="zh-CN"/>
        </w:rPr>
        <w:t xml:space="preserve">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plpgsql</w:t>
      </w:r>
      <w:proofErr w:type="spellEnd"/>
      <w:r w:rsidRPr="006B12CF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724A4396" w14:textId="7C348772" w:rsidR="0094505A" w:rsidRPr="0094505A" w:rsidRDefault="0094505A">
      <w:pPr>
        <w:spacing w:before="240" w:after="280"/>
        <w:jc w:val="center"/>
        <w:rPr>
          <w:lang w:eastAsia="zh-CN"/>
        </w:rPr>
        <w:pPrChange w:id="855" w:author="Marta" w:date="2024-12-17T22:43:00Z">
          <w:pPr>
            <w:jc w:val="center"/>
          </w:pPr>
        </w:pPrChange>
      </w:pPr>
      <w:r>
        <w:rPr>
          <w:lang w:eastAsia="zh-CN"/>
        </w:rPr>
        <w:t xml:space="preserve">Листинг 4.1. – Процедура экспорта в формат </w:t>
      </w:r>
      <w:r>
        <w:rPr>
          <w:lang w:val="en-US" w:eastAsia="zh-CN"/>
        </w:rPr>
        <w:t>XML</w:t>
      </w:r>
    </w:p>
    <w:p w14:paraId="063D1CA6" w14:textId="7A0B5D25" w:rsidR="0094505A" w:rsidRDefault="0094505A">
      <w:pPr>
        <w:spacing w:after="280"/>
        <w:rPr>
          <w:lang w:eastAsia="zh-CN"/>
        </w:rPr>
        <w:pPrChange w:id="856" w:author="Marta" w:date="2024-12-17T22:44:00Z">
          <w:pPr/>
        </w:pPrChange>
      </w:pPr>
      <w:r>
        <w:rPr>
          <w:lang w:eastAsia="zh-CN"/>
        </w:rPr>
        <w:lastRenderedPageBreak/>
        <w:tab/>
        <w:t>Процедура импорта представлена в листинге 4.2.</w:t>
      </w:r>
    </w:p>
    <w:p w14:paraId="47CE5D46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CREATE OR REPLACE PROCEDURE </w:t>
      </w:r>
      <w:proofErr w:type="spellStart"/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ImportCustomersFromXML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file_path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VARCHAR) AS $$</w:t>
      </w:r>
    </w:p>
    <w:p w14:paraId="52DD14A7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DECLARE</w:t>
      </w:r>
    </w:p>
    <w:p w14:paraId="066E3CCA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TEXT;</w:t>
      </w:r>
    </w:p>
    <w:p w14:paraId="4E1EB6FF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BEGIN</w:t>
      </w:r>
    </w:p>
    <w:p w14:paraId="0B5F3586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pg_read_file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file_path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);</w:t>
      </w:r>
    </w:p>
    <w:p w14:paraId="5E9503D5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IF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IS NULL THEN</w:t>
      </w:r>
    </w:p>
    <w:p w14:paraId="15C0FE63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RAISE EXCEPTION 'Не удалось прочитать данные из файла %', </w:t>
      </w:r>
      <w:proofErr w:type="spellStart"/>
      <w:r w:rsidRPr="0094505A">
        <w:rPr>
          <w:rFonts w:ascii="Courier New" w:hAnsi="Courier New" w:cs="Courier New"/>
          <w:sz w:val="24"/>
          <w:szCs w:val="24"/>
          <w:lang w:eastAsia="zh-CN"/>
        </w:rPr>
        <w:t>file_path</w:t>
      </w:r>
      <w:proofErr w:type="spellEnd"/>
      <w:r w:rsidRPr="0094505A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27EBE70B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    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>END IF;</w:t>
      </w:r>
    </w:p>
    <w:p w14:paraId="71142527" w14:textId="061C9CCA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RAISE INFO '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Прочитанные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данные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из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файла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: %',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;</w:t>
      </w:r>
    </w:p>
    <w:p w14:paraId="58CC7728" w14:textId="77777777" w:rsidR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57" w:author="Marta" w:date="2024-12-17T23:24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CREATE </w:t>
      </w:r>
    </w:p>
    <w:p w14:paraId="2CE240AE" w14:textId="2D8B9775" w:rsidR="0094505A" w:rsidRPr="0094505A" w:rsidRDefault="003277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urier New" w:hAnsi="Courier New" w:cs="Courier New"/>
          <w:sz w:val="24"/>
          <w:szCs w:val="24"/>
          <w:lang w:val="en-US" w:eastAsia="zh-CN"/>
        </w:rPr>
        <w:pPrChange w:id="858" w:author="Marta" w:date="2024-12-17T23:24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</w:pPr>
        </w:pPrChange>
      </w:pPr>
      <w:ins w:id="859" w:author="Marta" w:date="2024-12-17T23:25:00Z">
        <w:r w:rsidRPr="007F57B9">
          <w:rPr>
            <w:rFonts w:ascii="Courier New" w:hAnsi="Courier New" w:cs="Courier New"/>
            <w:sz w:val="24"/>
            <w:szCs w:val="24"/>
            <w:lang w:val="en-US" w:eastAsia="zh-CN"/>
          </w:rPr>
          <w:t xml:space="preserve">   </w:t>
        </w:r>
      </w:ins>
      <w:r w:rsidR="0094505A"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TEMP TABLE </w:t>
      </w:r>
      <w:proofErr w:type="spellStart"/>
      <w:r w:rsidR="0094505A" w:rsidRPr="0094505A">
        <w:rPr>
          <w:rFonts w:ascii="Courier New" w:hAnsi="Courier New" w:cs="Courier New"/>
          <w:sz w:val="24"/>
          <w:szCs w:val="24"/>
          <w:lang w:val="en-US" w:eastAsia="zh-CN"/>
        </w:rPr>
        <w:t>tmp_customers</w:t>
      </w:r>
      <w:proofErr w:type="spellEnd"/>
      <w:r w:rsidR="0094505A"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(</w:t>
      </w:r>
    </w:p>
    <w:p w14:paraId="7ED82242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FIRST_NAME VARCHAR,</w:t>
      </w:r>
    </w:p>
    <w:p w14:paraId="44A73004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SECOND_NAME VARCHAR,</w:t>
      </w:r>
    </w:p>
    <w:p w14:paraId="5CE9F4F9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ADDRESS VARCHAR,</w:t>
      </w:r>
    </w:p>
    <w:p w14:paraId="1667E766" w14:textId="7C22E10B" w:rsidR="0094505A" w:rsidDel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860" w:author="Marta" w:date="2024-12-17T22:44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PHONE_CUS VARCHAR</w:t>
      </w:r>
    </w:p>
    <w:p w14:paraId="61206B4A" w14:textId="77777777" w:rsidR="003277BE" w:rsidRPr="0094505A" w:rsidRDefault="003277BE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61" w:author="Marta" w:date="2024-12-17T23:25:00Z"/>
          <w:rFonts w:ascii="Courier New" w:hAnsi="Courier New" w:cs="Courier New"/>
          <w:sz w:val="24"/>
          <w:szCs w:val="24"/>
          <w:lang w:val="en-US" w:eastAsia="zh-CN"/>
        </w:rPr>
      </w:pPr>
    </w:p>
    <w:p w14:paraId="457C33EB" w14:textId="3ECAD365" w:rsidR="0094505A" w:rsidRPr="0094505A" w:rsidRDefault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urier New" w:hAnsi="Courier New" w:cs="Courier New"/>
          <w:sz w:val="24"/>
          <w:szCs w:val="24"/>
          <w:lang w:val="en-US" w:eastAsia="zh-CN"/>
        </w:rPr>
        <w:pPrChange w:id="862" w:author="Marta" w:date="2024-12-17T23:25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</w:pPr>
        </w:pPrChange>
      </w:pPr>
      <w:del w:id="863" w:author="Marta" w:date="2024-12-17T22:44:00Z">
        <w:r w:rsidRPr="0094505A" w:rsidDel="00865E56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   </w:delText>
        </w:r>
      </w:del>
      <w:r w:rsidRPr="0094505A">
        <w:rPr>
          <w:rFonts w:ascii="Courier New" w:hAnsi="Courier New" w:cs="Courier New"/>
          <w:sz w:val="24"/>
          <w:szCs w:val="24"/>
          <w:lang w:val="en-US" w:eastAsia="zh-CN"/>
        </w:rPr>
        <w:t>);</w:t>
      </w:r>
    </w:p>
    <w:p w14:paraId="48E09703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BEGIN</w:t>
      </w:r>
    </w:p>
    <w:p w14:paraId="0DA8CA11" w14:textId="77777777" w:rsidR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64" w:author="Marta" w:date="2024-12-17T23:25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EXECUTE 'INSERT INTO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tmp_customers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(FIRST_NAME, SECOND_NAME, 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ADDRESS,PHONE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_CUS)</w:t>
      </w:r>
    </w:p>
    <w:p w14:paraId="416FE14B" w14:textId="77777777" w:rsidR="003277BE" w:rsidRDefault="0094505A" w:rsidP="003277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ins w:id="865" w:author="Marta" w:date="2024-12-17T23:25:00Z"/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SELECT </w:t>
      </w:r>
    </w:p>
    <w:p w14:paraId="186F4F06" w14:textId="1F5CAD45" w:rsidR="0094505A" w:rsidRPr="0094505A" w:rsidRDefault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urier New" w:hAnsi="Courier New" w:cs="Courier New"/>
          <w:sz w:val="24"/>
          <w:szCs w:val="24"/>
          <w:lang w:val="en-US" w:eastAsia="zh-CN"/>
        </w:rPr>
        <w:pPrChange w:id="866" w:author="Marta" w:date="2024-12-17T23:25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</w:pPr>
        </w:pPrChange>
      </w:pP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unnest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(''/customers/customer/FIRST_NAME/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text(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)'',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xmlparse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(document ''' ||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''')))::text AS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first_name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</w:t>
      </w:r>
    </w:p>
    <w:p w14:paraId="0137617D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unnest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(''/customers/customer/SECOND_NAME/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text(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)'',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xmlparse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(document ''' ||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''')))::text AS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second_name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,</w:t>
      </w:r>
    </w:p>
    <w:p w14:paraId="44A3B6C0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unnest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(''/customers/customer/ADDRESS/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text(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)'',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xmlparse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(document ''' ||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''')))::text AS address,</w:t>
      </w:r>
    </w:p>
    <w:p w14:paraId="57A6C262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     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unnest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xpath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(''/customers/customer/PHONE_CUS/</w:t>
      </w:r>
      <w:proofErr w:type="gram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text(</w:t>
      </w:r>
      <w:proofErr w:type="gram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)'',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xmlparse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(document ''' ||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xml_data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|| ''')))::text AS </w:t>
      </w:r>
      <w:proofErr w:type="spellStart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phone_cus</w:t>
      </w:r>
      <w:proofErr w:type="spellEnd"/>
      <w:r w:rsidRPr="0094505A">
        <w:rPr>
          <w:rFonts w:ascii="Courier New" w:hAnsi="Courier New" w:cs="Courier New"/>
          <w:sz w:val="24"/>
          <w:szCs w:val="24"/>
          <w:lang w:val="en-US" w:eastAsia="zh-CN"/>
        </w:rPr>
        <w:t>';</w:t>
      </w:r>
    </w:p>
    <w:p w14:paraId="337C1EB7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EXCEPTION</w:t>
      </w:r>
    </w:p>
    <w:p w14:paraId="3BB328A6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WHEN OTHERS THEN</w:t>
      </w:r>
    </w:p>
    <w:p w14:paraId="632B3DCC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RAISE EXCEPTION '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Произошла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ошибка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при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импорте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данных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из</w:t>
      </w: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XML: %', SQLERRM;</w:t>
      </w:r>
    </w:p>
    <w:p w14:paraId="3947CF44" w14:textId="312A4CA3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r w:rsidRPr="0094505A">
        <w:rPr>
          <w:rFonts w:ascii="Courier New" w:hAnsi="Courier New" w:cs="Courier New"/>
          <w:sz w:val="24"/>
          <w:szCs w:val="24"/>
          <w:lang w:eastAsia="zh-CN"/>
        </w:rPr>
        <w:t>END;</w:t>
      </w:r>
    </w:p>
    <w:p w14:paraId="6ECD4CC8" w14:textId="77777777" w:rsidR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67" w:author="Marta" w:date="2024-12-17T23:25:00Z"/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    RAISE </w:t>
      </w:r>
    </w:p>
    <w:p w14:paraId="12E74291" w14:textId="1B2678DE" w:rsidR="0094505A" w:rsidRPr="0094505A" w:rsidRDefault="003277BE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20"/>
        <w:rPr>
          <w:rFonts w:ascii="Courier New" w:hAnsi="Courier New" w:cs="Courier New"/>
          <w:sz w:val="24"/>
          <w:szCs w:val="24"/>
          <w:lang w:eastAsia="zh-CN"/>
        </w:rPr>
        <w:pPrChange w:id="868" w:author="Marta" w:date="2024-12-17T23:25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</w:pPr>
        </w:pPrChange>
      </w:pPr>
      <w:ins w:id="869" w:author="Marta" w:date="2024-12-17T23:25:00Z">
        <w:r>
          <w:rPr>
            <w:rFonts w:ascii="Courier New" w:hAnsi="Courier New" w:cs="Courier New"/>
            <w:sz w:val="24"/>
            <w:szCs w:val="24"/>
            <w:lang w:eastAsia="zh-CN"/>
          </w:rPr>
          <w:t xml:space="preserve">  </w:t>
        </w:r>
      </w:ins>
      <w:r w:rsidR="0094505A" w:rsidRPr="0094505A">
        <w:rPr>
          <w:rFonts w:ascii="Courier New" w:hAnsi="Courier New" w:cs="Courier New"/>
          <w:sz w:val="24"/>
          <w:szCs w:val="24"/>
          <w:lang w:eastAsia="zh-CN"/>
        </w:rPr>
        <w:t xml:space="preserve">INFO 'Данные клиентов успешно импортированы из файла % во временную таблицу </w:t>
      </w:r>
      <w:proofErr w:type="spellStart"/>
      <w:r w:rsidR="0094505A" w:rsidRPr="0094505A">
        <w:rPr>
          <w:rFonts w:ascii="Courier New" w:hAnsi="Courier New" w:cs="Courier New"/>
          <w:sz w:val="24"/>
          <w:szCs w:val="24"/>
          <w:lang w:eastAsia="zh-CN"/>
        </w:rPr>
        <w:t>tmp_customers</w:t>
      </w:r>
      <w:proofErr w:type="spellEnd"/>
      <w:r w:rsidR="0094505A" w:rsidRPr="0094505A">
        <w:rPr>
          <w:rFonts w:ascii="Courier New" w:hAnsi="Courier New" w:cs="Courier New"/>
          <w:sz w:val="24"/>
          <w:szCs w:val="24"/>
          <w:lang w:eastAsia="zh-CN"/>
        </w:rPr>
        <w:t xml:space="preserve">', </w:t>
      </w:r>
      <w:proofErr w:type="spellStart"/>
      <w:r w:rsidR="0094505A" w:rsidRPr="0094505A">
        <w:rPr>
          <w:rFonts w:ascii="Courier New" w:hAnsi="Courier New" w:cs="Courier New"/>
          <w:sz w:val="24"/>
          <w:szCs w:val="24"/>
          <w:lang w:eastAsia="zh-CN"/>
        </w:rPr>
        <w:t>file_path</w:t>
      </w:r>
      <w:proofErr w:type="spellEnd"/>
      <w:r w:rsidR="0094505A" w:rsidRPr="0094505A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4CF16681" w14:textId="77777777" w:rsidR="0094505A" w:rsidRP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eastAsia="zh-CN"/>
        </w:rPr>
        <w:t>END;</w:t>
      </w:r>
    </w:p>
    <w:p w14:paraId="69E8E223" w14:textId="77777777" w:rsidR="003277BE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870" w:author="Marta" w:date="2024-12-17T23:24:00Z"/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$$ </w:t>
      </w:r>
    </w:p>
    <w:p w14:paraId="21014403" w14:textId="2A4310D1" w:rsidR="0094505A" w:rsidRDefault="0094505A" w:rsidP="0094505A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eastAsia="zh-CN"/>
        </w:rPr>
      </w:pPr>
      <w:r w:rsidRPr="0094505A">
        <w:rPr>
          <w:rFonts w:ascii="Courier New" w:hAnsi="Courier New" w:cs="Courier New"/>
          <w:sz w:val="24"/>
          <w:szCs w:val="24"/>
          <w:lang w:eastAsia="zh-CN"/>
        </w:rPr>
        <w:t xml:space="preserve">LANGUAGE </w:t>
      </w:r>
      <w:proofErr w:type="spellStart"/>
      <w:r w:rsidRPr="0094505A">
        <w:rPr>
          <w:rFonts w:ascii="Courier New" w:hAnsi="Courier New" w:cs="Courier New"/>
          <w:sz w:val="24"/>
          <w:szCs w:val="24"/>
          <w:lang w:eastAsia="zh-CN"/>
        </w:rPr>
        <w:t>plpgsql</w:t>
      </w:r>
      <w:proofErr w:type="spellEnd"/>
      <w:r w:rsidRPr="0094505A">
        <w:rPr>
          <w:rFonts w:ascii="Courier New" w:hAnsi="Courier New" w:cs="Courier New"/>
          <w:sz w:val="24"/>
          <w:szCs w:val="24"/>
          <w:lang w:eastAsia="zh-CN"/>
        </w:rPr>
        <w:t>;</w:t>
      </w:r>
    </w:p>
    <w:p w14:paraId="081F1A03" w14:textId="17534295" w:rsidR="0094505A" w:rsidRPr="006B12CF" w:rsidRDefault="0094505A">
      <w:pPr>
        <w:spacing w:before="240" w:after="280"/>
        <w:jc w:val="center"/>
        <w:rPr>
          <w:lang w:eastAsia="zh-CN"/>
        </w:rPr>
        <w:pPrChange w:id="871" w:author="Marta" w:date="2024-12-17T22:44:00Z">
          <w:pPr>
            <w:jc w:val="center"/>
          </w:pPr>
        </w:pPrChange>
      </w:pPr>
      <w:r>
        <w:rPr>
          <w:lang w:eastAsia="zh-CN"/>
        </w:rPr>
        <w:t xml:space="preserve">Листинг 4.2. – Процедура импорта из формата </w:t>
      </w:r>
      <w:r>
        <w:rPr>
          <w:lang w:val="en-US" w:eastAsia="zh-CN"/>
        </w:rPr>
        <w:t>XML</w:t>
      </w:r>
    </w:p>
    <w:p w14:paraId="702DFD08" w14:textId="2B9E3150" w:rsidR="0094505A" w:rsidRDefault="0094505A" w:rsidP="002A6F1E">
      <w:pPr>
        <w:pStyle w:val="a6"/>
        <w:numPr>
          <w:ilvl w:val="1"/>
          <w:numId w:val="2"/>
        </w:numPr>
        <w:rPr>
          <w:lang w:eastAsia="zh-CN"/>
        </w:rPr>
      </w:pPr>
      <w:bookmarkStart w:id="872" w:name="_Toc185369820"/>
      <w:r>
        <w:rPr>
          <w:lang w:eastAsia="zh-CN"/>
        </w:rPr>
        <w:lastRenderedPageBreak/>
        <w:t>Вывод</w:t>
      </w:r>
      <w:r w:rsidR="0097776F">
        <w:rPr>
          <w:lang w:eastAsia="zh-CN"/>
        </w:rPr>
        <w:t xml:space="preserve"> по разделу</w:t>
      </w:r>
      <w:bookmarkEnd w:id="872"/>
    </w:p>
    <w:p w14:paraId="4BCA987D" w14:textId="02D04364" w:rsidR="003277BE" w:rsidRDefault="0094505A" w:rsidP="0094505A">
      <w:pPr>
        <w:ind w:firstLine="709"/>
        <w:rPr>
          <w:ins w:id="873" w:author="Marta" w:date="2024-12-17T23:26:00Z"/>
          <w:lang w:eastAsia="zh-CN"/>
        </w:rPr>
      </w:pPr>
      <w:r w:rsidRPr="0094505A">
        <w:rPr>
          <w:lang w:eastAsia="zh-CN"/>
        </w:rPr>
        <w:t>В данном разделе были описаны примеры разработанных процедур импорта и экспорта данных в таблице «</w:t>
      </w:r>
      <w:r>
        <w:rPr>
          <w:lang w:val="en-US" w:eastAsia="zh-CN"/>
        </w:rPr>
        <w:t>Customers</w:t>
      </w:r>
      <w:r w:rsidRPr="0094505A">
        <w:rPr>
          <w:lang w:eastAsia="zh-CN"/>
        </w:rPr>
        <w:t>». Также были продемонстрированы листинги кода процедур.</w:t>
      </w:r>
    </w:p>
    <w:p w14:paraId="0943A2FC" w14:textId="02A0507E" w:rsidR="0094505A" w:rsidRDefault="003277BE">
      <w:pPr>
        <w:spacing w:after="160"/>
        <w:jc w:val="left"/>
        <w:rPr>
          <w:lang w:eastAsia="zh-CN"/>
        </w:rPr>
        <w:pPrChange w:id="874" w:author="Marta" w:date="2024-12-17T23:26:00Z">
          <w:pPr>
            <w:ind w:firstLine="709"/>
          </w:pPr>
        </w:pPrChange>
      </w:pPr>
      <w:ins w:id="875" w:author="Marta" w:date="2024-12-17T23:26:00Z">
        <w:r>
          <w:rPr>
            <w:lang w:eastAsia="zh-CN"/>
          </w:rPr>
          <w:br w:type="page"/>
        </w:r>
      </w:ins>
    </w:p>
    <w:p w14:paraId="7606C8B9" w14:textId="0075307F" w:rsidR="006104F2" w:rsidRDefault="006104F2">
      <w:pPr>
        <w:pStyle w:val="1"/>
      </w:pPr>
      <w:bookmarkStart w:id="876" w:name="_Toc185369821"/>
      <w:r>
        <w:lastRenderedPageBreak/>
        <w:t>Тестирование производительности</w:t>
      </w:r>
      <w:bookmarkEnd w:id="876"/>
    </w:p>
    <w:p w14:paraId="6D9EE36F" w14:textId="75B29B75" w:rsidR="006104F2" w:rsidRPr="002A6F1E" w:rsidRDefault="006104F2" w:rsidP="002A6F1E">
      <w:pPr>
        <w:pStyle w:val="a6"/>
        <w:numPr>
          <w:ilvl w:val="1"/>
          <w:numId w:val="2"/>
        </w:numPr>
        <w:rPr>
          <w:lang w:eastAsia="zh-CN"/>
        </w:rPr>
      </w:pPr>
      <w:bookmarkStart w:id="877" w:name="_Toc185369822"/>
      <w:r>
        <w:rPr>
          <w:lang w:eastAsia="zh-CN"/>
        </w:rPr>
        <w:t xml:space="preserve">Тестирование производительности на таблице </w:t>
      </w:r>
      <w:proofErr w:type="spellStart"/>
      <w:r w:rsidR="00912000">
        <w:rPr>
          <w:lang w:val="en-US" w:eastAsia="zh-CN"/>
        </w:rPr>
        <w:t>Jewerlies</w:t>
      </w:r>
      <w:bookmarkEnd w:id="877"/>
      <w:proofErr w:type="spellEnd"/>
    </w:p>
    <w:p w14:paraId="2000170D" w14:textId="77777777" w:rsidR="00912000" w:rsidRDefault="00912000" w:rsidP="00912000">
      <w:pPr>
        <w:spacing w:after="0"/>
        <w:ind w:firstLine="709"/>
        <w:rPr>
          <w:lang w:eastAsia="zh-CN"/>
        </w:rPr>
      </w:pPr>
      <w:r>
        <w:rPr>
          <w:lang w:eastAsia="zh-CN"/>
        </w:rPr>
        <w:t xml:space="preserve">Тестирование производительности базы данных является важным для выявления и решения проблем, которые могут негативно сказываться на работе приложений. Его целью является обеспечение быстрой и эффективной работы базы данных и удовлетворение потребностей пользователей. Для тестирования производительности в таблицу </w:t>
      </w:r>
      <w:proofErr w:type="spellStart"/>
      <w:r>
        <w:rPr>
          <w:lang w:eastAsia="zh-CN"/>
        </w:rPr>
        <w:t>Jewelries</w:t>
      </w:r>
      <w:proofErr w:type="spellEnd"/>
      <w:r>
        <w:rPr>
          <w:lang w:eastAsia="zh-CN"/>
        </w:rPr>
        <w:t xml:space="preserve"> были добавлены 100 000 записей.</w:t>
      </w:r>
    </w:p>
    <w:p w14:paraId="326AEC9C" w14:textId="0F9BE49C" w:rsidR="00912000" w:rsidRDefault="00912000">
      <w:pPr>
        <w:spacing w:after="280"/>
        <w:ind w:firstLine="709"/>
        <w:rPr>
          <w:lang w:eastAsia="zh-CN"/>
        </w:rPr>
        <w:pPrChange w:id="878" w:author="Marta" w:date="2024-12-17T22:44:00Z">
          <w:pPr>
            <w:ind w:firstLine="709"/>
          </w:pPr>
        </w:pPrChange>
      </w:pPr>
      <w:r>
        <w:rPr>
          <w:lang w:eastAsia="zh-CN"/>
        </w:rPr>
        <w:t>Код добавления 100 000 строк представлен в листинге 6.1.</w:t>
      </w:r>
    </w:p>
    <w:p w14:paraId="13BF8A51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>DO $$</w:t>
      </w:r>
    </w:p>
    <w:p w14:paraId="362A0F88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>DECLARE</w:t>
      </w:r>
    </w:p>
    <w:p w14:paraId="06A2A08A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INTEGER :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= 1;</w:t>
      </w:r>
    </w:p>
    <w:p w14:paraId="27F5703A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metals </w:t>
      </w:r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VARCHAR[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] := ARRAY['Gold', 'Silver', 'Platinum', 'Titanium', 'Rose Gold'];</w:t>
      </w:r>
    </w:p>
    <w:p w14:paraId="0DDF2D5A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cat_count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INTEGER;</w:t>
      </w:r>
    </w:p>
    <w:p w14:paraId="45DB85B9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cat_id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INTEGER;</w:t>
      </w:r>
    </w:p>
    <w:p w14:paraId="11A5F49C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>BEGIN</w:t>
      </w:r>
    </w:p>
    <w:p w14:paraId="26A5B574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-- Получаем количество записей в таблице CATEGORIES_TEST</w:t>
      </w:r>
    </w:p>
    <w:p w14:paraId="3E2EE022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SELECT </w:t>
      </w:r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COUNT(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*) INTO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cat_count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FROM CATEGORIES_TEST;</w:t>
      </w:r>
    </w:p>
    <w:p w14:paraId="27DE3D0B" w14:textId="499FDE89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WHILE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&lt;= 100000 LOOP</w:t>
      </w:r>
    </w:p>
    <w:p w14:paraId="13D8A671" w14:textId="3326CA34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del w:id="879" w:author="Marta" w:date="2024-12-17T23:26:00Z"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-- </w:delText>
        </w:r>
        <w:r w:rsidRPr="00912000" w:rsidDel="003277BE">
          <w:rPr>
            <w:rFonts w:ascii="Courier New" w:hAnsi="Courier New" w:cs="Courier New"/>
            <w:sz w:val="24"/>
            <w:szCs w:val="24"/>
            <w:lang w:eastAsia="zh-CN"/>
          </w:rPr>
          <w:delText>Случайный</w:delText>
        </w:r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</w:delText>
        </w:r>
        <w:r w:rsidRPr="00912000" w:rsidDel="003277BE">
          <w:rPr>
            <w:rFonts w:ascii="Courier New" w:hAnsi="Courier New" w:cs="Courier New"/>
            <w:sz w:val="24"/>
            <w:szCs w:val="24"/>
            <w:lang w:eastAsia="zh-CN"/>
          </w:rPr>
          <w:delText>выбор</w:delText>
        </w:r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</w:delText>
        </w:r>
        <w:r w:rsidRPr="00912000" w:rsidDel="003277BE">
          <w:rPr>
            <w:rFonts w:ascii="Courier New" w:hAnsi="Courier New" w:cs="Courier New"/>
            <w:sz w:val="24"/>
            <w:szCs w:val="24"/>
            <w:lang w:eastAsia="zh-CN"/>
          </w:rPr>
          <w:delText>существующего</w:delText>
        </w:r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ID_CATEGORY </w:delText>
        </w:r>
        <w:r w:rsidRPr="00912000" w:rsidDel="003277BE">
          <w:rPr>
            <w:rFonts w:ascii="Courier New" w:hAnsi="Courier New" w:cs="Courier New"/>
            <w:sz w:val="24"/>
            <w:szCs w:val="24"/>
            <w:lang w:eastAsia="zh-CN"/>
          </w:rPr>
          <w:delText>из</w:delText>
        </w:r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</w:delText>
        </w:r>
        <w:r w:rsidRPr="00912000" w:rsidDel="003277BE">
          <w:rPr>
            <w:rFonts w:ascii="Courier New" w:hAnsi="Courier New" w:cs="Courier New"/>
            <w:sz w:val="24"/>
            <w:szCs w:val="24"/>
            <w:lang w:eastAsia="zh-CN"/>
          </w:rPr>
          <w:delText>таблицы</w:delText>
        </w:r>
        <w:r w:rsidRPr="00912000" w:rsidDel="003277BE">
          <w:rPr>
            <w:rFonts w:ascii="Courier New" w:hAnsi="Courier New" w:cs="Courier New"/>
            <w:sz w:val="24"/>
            <w:szCs w:val="24"/>
            <w:lang w:val="en-US" w:eastAsia="zh-CN"/>
          </w:rPr>
          <w:delText xml:space="preserve"> CATEGORIES_TEST</w:delText>
        </w:r>
      </w:del>
    </w:p>
    <w:p w14:paraId="3C73DE66" w14:textId="2C6C164A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SELECT ID_CATEGORY INTO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cat_id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FROM CATEGORIES_TEST OFFSET floor(</w:t>
      </w:r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random(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) *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cat_count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) LIMIT 1</w:t>
      </w:r>
      <w:r>
        <w:rPr>
          <w:rFonts w:ascii="Courier New" w:hAnsi="Courier New" w:cs="Courier New"/>
          <w:sz w:val="24"/>
          <w:szCs w:val="24"/>
          <w:lang w:val="en-US" w:eastAsia="zh-CN"/>
        </w:rPr>
        <w:t>;</w:t>
      </w:r>
    </w:p>
    <w:p w14:paraId="4427B15E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INSERT INTO TEST_JEWELRIES (NAME, VENDOR_CODE, WEIGHT, METALL, DESCRIPTION, COST, STORE_AMOUNT, ID_CATEGORY, DISCOUNTS)</w:t>
      </w:r>
    </w:p>
    <w:p w14:paraId="41CC3379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VALUES (</w:t>
      </w:r>
    </w:p>
    <w:p w14:paraId="51DF7801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'Jewelry ' || </w:t>
      </w:r>
      <w:proofErr w:type="spellStart"/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,   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    -- NAME</w:t>
      </w:r>
    </w:p>
    <w:p w14:paraId="050BB068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'VC' || </w:t>
      </w:r>
      <w:proofErr w:type="spellStart"/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,   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          -- VENDOR_CODE</w:t>
      </w:r>
    </w:p>
    <w:p w14:paraId="2C7B4ACB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</w:t>
      </w:r>
      <w:proofErr w:type="gramStart"/>
      <w:r w:rsidRPr="00912000">
        <w:rPr>
          <w:rFonts w:ascii="Courier New" w:hAnsi="Courier New" w:cs="Courier New"/>
          <w:sz w:val="24"/>
          <w:szCs w:val="24"/>
          <w:lang w:eastAsia="zh-CN"/>
        </w:rPr>
        <w:t>RANDOM(</w:t>
      </w:r>
      <w:proofErr w:type="gramEnd"/>
      <w:r w:rsidRPr="00912000">
        <w:rPr>
          <w:rFonts w:ascii="Courier New" w:hAnsi="Courier New" w:cs="Courier New"/>
          <w:sz w:val="24"/>
          <w:szCs w:val="24"/>
          <w:lang w:eastAsia="zh-CN"/>
        </w:rPr>
        <w:t>) * 100,                          -- WEIGHT (генерация случайного числа от 0 до 100)</w:t>
      </w:r>
    </w:p>
    <w:p w14:paraId="10F10C64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</w:t>
      </w:r>
      <w:proofErr w:type="spellStart"/>
      <w:proofErr w:type="gramStart"/>
      <w:r w:rsidRPr="00912000">
        <w:rPr>
          <w:rFonts w:ascii="Courier New" w:hAnsi="Courier New" w:cs="Courier New"/>
          <w:sz w:val="24"/>
          <w:szCs w:val="24"/>
          <w:lang w:eastAsia="zh-CN"/>
        </w:rPr>
        <w:t>metals</w:t>
      </w:r>
      <w:proofErr w:type="spellEnd"/>
      <w:r w:rsidRPr="00912000">
        <w:rPr>
          <w:rFonts w:ascii="Courier New" w:hAnsi="Courier New" w:cs="Courier New"/>
          <w:sz w:val="24"/>
          <w:szCs w:val="24"/>
          <w:lang w:eastAsia="zh-CN"/>
        </w:rPr>
        <w:t>[</w:t>
      </w:r>
      <w:proofErr w:type="gramEnd"/>
      <w:r w:rsidRPr="00912000">
        <w:rPr>
          <w:rFonts w:ascii="Courier New" w:hAnsi="Courier New" w:cs="Courier New"/>
          <w:sz w:val="24"/>
          <w:szCs w:val="24"/>
          <w:lang w:eastAsia="zh-CN"/>
        </w:rPr>
        <w:t>i % 5 + 1],                       -- METALL (периодическое повторение строковых значений)</w:t>
      </w:r>
    </w:p>
    <w:p w14:paraId="0A75061D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'Description ' || </w:t>
      </w:r>
      <w:proofErr w:type="spellStart"/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,   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      -- DISCRIPTION</w:t>
      </w:r>
    </w:p>
    <w:p w14:paraId="46783956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ROUND((</w:t>
      </w:r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RANDOM(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) * 1000)::NUMERIC, 2),    -- COST (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генерация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случайной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цены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от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0 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до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1000)</w:t>
      </w:r>
    </w:p>
    <w:p w14:paraId="0D3C77EE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    </w:t>
      </w:r>
      <w:r w:rsidRPr="00912000">
        <w:rPr>
          <w:rFonts w:ascii="Courier New" w:hAnsi="Courier New" w:cs="Courier New"/>
          <w:sz w:val="24"/>
          <w:szCs w:val="24"/>
          <w:lang w:eastAsia="zh-CN"/>
        </w:rPr>
        <w:t>(i % 100 + 1</w:t>
      </w:r>
      <w:proofErr w:type="gramStart"/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),   </w:t>
      </w:r>
      <w:proofErr w:type="gramEnd"/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            -- AMOUNT (периодическое повторение значений от 1 до 100)</w:t>
      </w:r>
    </w:p>
    <w:p w14:paraId="63D19736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</w:t>
      </w:r>
      <w:proofErr w:type="spellStart"/>
      <w:r w:rsidRPr="00912000">
        <w:rPr>
          <w:rFonts w:ascii="Courier New" w:hAnsi="Courier New" w:cs="Courier New"/>
          <w:sz w:val="24"/>
          <w:szCs w:val="24"/>
          <w:lang w:eastAsia="zh-CN"/>
        </w:rPr>
        <w:t>cat_</w:t>
      </w:r>
      <w:proofErr w:type="gramStart"/>
      <w:r w:rsidRPr="00912000">
        <w:rPr>
          <w:rFonts w:ascii="Courier New" w:hAnsi="Courier New" w:cs="Courier New"/>
          <w:sz w:val="24"/>
          <w:szCs w:val="24"/>
          <w:lang w:eastAsia="zh-CN"/>
        </w:rPr>
        <w:t>id</w:t>
      </w:r>
      <w:proofErr w:type="spellEnd"/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,   </w:t>
      </w:r>
      <w:proofErr w:type="gramEnd"/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                   -- ID_CATEGORY (периодическое повторение значений от 1 до 20)</w:t>
      </w:r>
    </w:p>
    <w:p w14:paraId="7AA2E3D5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    (i % 3 + 1)                              -- DISCOUNTS (периодическое повторение значений от 1 до 3)</w:t>
      </w:r>
    </w:p>
    <w:p w14:paraId="560B4DD3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eastAsia="zh-CN"/>
        </w:rPr>
        <w:t xml:space="preserve">        </w:t>
      </w:r>
      <w:r w:rsidRPr="00912000">
        <w:rPr>
          <w:rFonts w:ascii="Courier New" w:hAnsi="Courier New" w:cs="Courier New"/>
          <w:sz w:val="24"/>
          <w:szCs w:val="24"/>
          <w:lang w:val="en-US" w:eastAsia="zh-CN"/>
        </w:rPr>
        <w:t>);</w:t>
      </w:r>
    </w:p>
    <w:p w14:paraId="0AB583C7" w14:textId="77777777" w:rsidR="00912000" w:rsidRPr="00912000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    </w:t>
      </w:r>
      <w:proofErr w:type="spellStart"/>
      <w:proofErr w:type="gram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:</w:t>
      </w:r>
      <w:proofErr w:type="gram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= </w:t>
      </w:r>
      <w:proofErr w:type="spellStart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>i</w:t>
      </w:r>
      <w:proofErr w:type="spellEnd"/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+ 1;</w:t>
      </w:r>
    </w:p>
    <w:p w14:paraId="708D20E3" w14:textId="029EA937" w:rsidR="00912000" w:rsidRPr="004567E2" w:rsidDel="00E25B6F" w:rsidRDefault="00912000" w:rsidP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del w:id="880" w:author="Marta" w:date="2024-12-17T22:45:00Z"/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 xml:space="preserve">    END LOOP;</w:t>
      </w:r>
      <w:ins w:id="881" w:author="Marta" w:date="2024-12-17T22:45:00Z">
        <w:r w:rsidR="00E25B6F" w:rsidRPr="004567E2">
          <w:rPr>
            <w:rFonts w:ascii="Courier New" w:hAnsi="Courier New" w:cs="Courier New"/>
            <w:sz w:val="24"/>
            <w:szCs w:val="24"/>
            <w:lang w:val="en-US" w:eastAsia="zh-CN"/>
            <w:rPrChange w:id="882" w:author="Marta" w:date="2024-12-17T23:13:00Z">
              <w:rPr>
                <w:rFonts w:ascii="Courier New" w:hAnsi="Courier New" w:cs="Courier New"/>
                <w:sz w:val="24"/>
                <w:szCs w:val="24"/>
                <w:lang w:eastAsia="zh-CN"/>
              </w:rPr>
            </w:rPrChange>
          </w:rPr>
          <w:t xml:space="preserve"> </w:t>
        </w:r>
      </w:ins>
    </w:p>
    <w:p w14:paraId="6A9DF9E7" w14:textId="15291CD1" w:rsidR="00912000" w:rsidRDefault="0091200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ind w:firstLine="709"/>
        <w:rPr>
          <w:rFonts w:ascii="Courier New" w:hAnsi="Courier New" w:cs="Courier New"/>
          <w:sz w:val="24"/>
          <w:szCs w:val="24"/>
          <w:lang w:val="en-US" w:eastAsia="zh-CN"/>
        </w:rPr>
      </w:pPr>
      <w:r w:rsidRPr="00912000">
        <w:rPr>
          <w:rFonts w:ascii="Courier New" w:hAnsi="Courier New" w:cs="Courier New"/>
          <w:sz w:val="24"/>
          <w:szCs w:val="24"/>
          <w:lang w:val="en-US" w:eastAsia="zh-CN"/>
        </w:rPr>
        <w:t>END $$;</w:t>
      </w:r>
    </w:p>
    <w:p w14:paraId="654338BE" w14:textId="002BF8B3" w:rsidR="00912000" w:rsidRPr="006B12CF" w:rsidRDefault="00912000">
      <w:pPr>
        <w:spacing w:before="240" w:after="280"/>
        <w:jc w:val="center"/>
        <w:rPr>
          <w:lang w:eastAsia="zh-CN"/>
        </w:rPr>
        <w:pPrChange w:id="883" w:author="Marta" w:date="2024-12-17T22:45:00Z">
          <w:pPr>
            <w:jc w:val="center"/>
          </w:pPr>
        </w:pPrChange>
      </w:pPr>
      <w:r>
        <w:rPr>
          <w:lang w:eastAsia="zh-CN"/>
        </w:rPr>
        <w:t xml:space="preserve">Листинг 6.1. – Код добавления 100 000 строк в таблицу </w:t>
      </w:r>
      <w:r w:rsidRPr="00912000">
        <w:rPr>
          <w:lang w:eastAsia="zh-CN"/>
        </w:rPr>
        <w:t>TEST_JEWELRIE</w:t>
      </w:r>
      <w:r>
        <w:rPr>
          <w:lang w:val="en-US" w:eastAsia="zh-CN"/>
        </w:rPr>
        <w:t>S</w:t>
      </w:r>
    </w:p>
    <w:p w14:paraId="3B8375C3" w14:textId="2C2291DB" w:rsidR="00990D1F" w:rsidRDefault="00990D1F" w:rsidP="00990D1F">
      <w:pPr>
        <w:spacing w:after="240" w:line="240" w:lineRule="auto"/>
        <w:ind w:firstLine="709"/>
      </w:pPr>
      <w:r>
        <w:rPr>
          <w:lang w:eastAsia="zh-CN"/>
        </w:rPr>
        <w:lastRenderedPageBreak/>
        <w:tab/>
      </w:r>
      <w:bookmarkStart w:id="884" w:name="_Hlk135278742"/>
      <w:ins w:id="885" w:author="Marta" w:date="2024-12-17T22:46:00Z">
        <w:r w:rsidR="00E25B6F">
          <w:rPr>
            <w:lang w:eastAsia="zh-CN"/>
          </w:rPr>
          <w:t>Для того, чтобы оценить производительность, необх</w:t>
        </w:r>
      </w:ins>
      <w:ins w:id="886" w:author="Marta" w:date="2024-12-17T22:47:00Z">
        <w:r w:rsidR="00E25B6F">
          <w:rPr>
            <w:lang w:eastAsia="zh-CN"/>
          </w:rPr>
          <w:t xml:space="preserve">одимо </w:t>
        </w:r>
        <w:proofErr w:type="spellStart"/>
        <w:r w:rsidR="00E25B6F">
          <w:rPr>
            <w:lang w:eastAsia="zh-CN"/>
          </w:rPr>
          <w:t>сделаь</w:t>
        </w:r>
        <w:proofErr w:type="spellEnd"/>
        <w:r w:rsidR="00E25B6F">
          <w:rPr>
            <w:lang w:eastAsia="zh-CN"/>
          </w:rPr>
          <w:t xml:space="preserve"> запросы к заполненной таблице с индексом и без (использование индексов уменьшает время обработки запроса). </w:t>
        </w:r>
      </w:ins>
      <w:r>
        <w:t xml:space="preserve">На рисунке 6.1. </w:t>
      </w:r>
      <w:bookmarkStart w:id="887" w:name="_Hlk122358625"/>
      <w:r>
        <w:t xml:space="preserve">представлен результат </w:t>
      </w:r>
      <w:r w:rsidRPr="1E86EBDF">
        <w:rPr>
          <w:lang w:val="en-US"/>
        </w:rPr>
        <w:t>select</w:t>
      </w:r>
      <w:r>
        <w:t xml:space="preserve">-запроса с оператором </w:t>
      </w:r>
      <w:r w:rsidRPr="1E86EBDF">
        <w:rPr>
          <w:lang w:val="en-US"/>
        </w:rPr>
        <w:t>where</w:t>
      </w:r>
      <w:r>
        <w:t xml:space="preserve"> к таблице </w:t>
      </w:r>
      <w:r>
        <w:rPr>
          <w:lang w:val="en-US"/>
        </w:rPr>
        <w:t>Test</w:t>
      </w:r>
      <w:r w:rsidRPr="00990D1F">
        <w:t>_</w:t>
      </w:r>
      <w:r w:rsidRPr="1E86EBDF">
        <w:rPr>
          <w:lang w:val="en-US"/>
        </w:rPr>
        <w:t>Jewelries</w:t>
      </w:r>
      <w:r>
        <w:t xml:space="preserve"> до добавления индекса</w:t>
      </w:r>
      <w:bookmarkEnd w:id="887"/>
      <w:r>
        <w:t>. Время выполнения составляет 0.</w:t>
      </w:r>
      <w:r w:rsidRPr="00990D1F">
        <w:t>012</w:t>
      </w:r>
      <w:r>
        <w:t xml:space="preserve"> с.</w:t>
      </w:r>
    </w:p>
    <w:p w14:paraId="5EA7B8EF" w14:textId="427BC7EC" w:rsidR="00990D1F" w:rsidRDefault="00990D1F">
      <w:pPr>
        <w:spacing w:before="280" w:after="240" w:line="240" w:lineRule="auto"/>
        <w:pPrChange w:id="888" w:author="Marta" w:date="2024-12-17T22:45:00Z">
          <w:pPr>
            <w:spacing w:before="240" w:after="0" w:line="240" w:lineRule="auto"/>
            <w:contextualSpacing/>
          </w:pPr>
        </w:pPrChange>
      </w:pPr>
      <w:r w:rsidRPr="00990D1F">
        <w:rPr>
          <w:noProof/>
        </w:rPr>
        <w:drawing>
          <wp:inline distT="0" distB="0" distL="0" distR="0" wp14:anchorId="51749950" wp14:editId="53F188F4">
            <wp:extent cx="6408420" cy="2680970"/>
            <wp:effectExtent l="19050" t="19050" r="11430" b="2413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68097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14:paraId="21B188DF" w14:textId="7556A2BB" w:rsidR="00990D1F" w:rsidRDefault="00990D1F">
      <w:pPr>
        <w:spacing w:after="280" w:line="240" w:lineRule="auto"/>
        <w:jc w:val="center"/>
        <w:pPrChange w:id="889" w:author="Marta" w:date="2024-12-17T22:45:00Z">
          <w:pPr>
            <w:spacing w:after="240" w:line="240" w:lineRule="auto"/>
            <w:jc w:val="center"/>
          </w:pPr>
        </w:pPrChange>
      </w:pPr>
      <w:r>
        <w:t xml:space="preserve">Рисунок 6.1. – Результат </w:t>
      </w:r>
      <w:r>
        <w:rPr>
          <w:lang w:val="en-US"/>
        </w:rPr>
        <w:t>select</w:t>
      </w:r>
      <w:r>
        <w:t xml:space="preserve">-запроса с оператором </w:t>
      </w:r>
      <w:r>
        <w:rPr>
          <w:lang w:val="en-US"/>
        </w:rPr>
        <w:t>where</w:t>
      </w:r>
      <w:r>
        <w:t xml:space="preserve"> к таблице </w:t>
      </w:r>
      <w:r>
        <w:rPr>
          <w:lang w:val="en-US"/>
        </w:rPr>
        <w:t>Test</w:t>
      </w:r>
      <w:r w:rsidRPr="00990D1F">
        <w:t>_</w:t>
      </w:r>
      <w:r>
        <w:rPr>
          <w:lang w:val="en-US"/>
        </w:rPr>
        <w:t>Jewelries</w:t>
      </w:r>
      <w:r w:rsidRPr="00AE07DF">
        <w:t xml:space="preserve"> </w:t>
      </w:r>
      <w:r>
        <w:t>без индекса</w:t>
      </w:r>
    </w:p>
    <w:p w14:paraId="296E3A03" w14:textId="04D78360" w:rsidR="00990D1F" w:rsidRDefault="00990D1F" w:rsidP="00990D1F">
      <w:pPr>
        <w:spacing w:line="240" w:lineRule="auto"/>
        <w:ind w:firstLine="709"/>
      </w:pPr>
      <w:r>
        <w:t>На рисунке 6.</w:t>
      </w:r>
      <w:r w:rsidRPr="00990D1F">
        <w:t>2</w:t>
      </w:r>
      <w:r>
        <w:t xml:space="preserve"> представлен результат </w:t>
      </w:r>
      <w:r w:rsidRPr="1E86EBDF">
        <w:rPr>
          <w:lang w:val="en-US"/>
        </w:rPr>
        <w:t>select</w:t>
      </w:r>
      <w:r>
        <w:t xml:space="preserve">-запроса с оператором </w:t>
      </w:r>
      <w:r w:rsidRPr="1E86EBDF">
        <w:rPr>
          <w:lang w:val="en-US"/>
        </w:rPr>
        <w:t>where</w:t>
      </w:r>
      <w:r>
        <w:t xml:space="preserve"> к таблице </w:t>
      </w:r>
      <w:r>
        <w:rPr>
          <w:lang w:val="en-US"/>
        </w:rPr>
        <w:t>Test</w:t>
      </w:r>
      <w:r w:rsidRPr="00990D1F">
        <w:t>_</w:t>
      </w:r>
      <w:r w:rsidRPr="1E86EBDF">
        <w:rPr>
          <w:lang w:val="en-US"/>
        </w:rPr>
        <w:t>Jewelries</w:t>
      </w:r>
      <w:r>
        <w:t xml:space="preserve"> после добавления индекса. Время выполнения уже составляет 0.</w:t>
      </w:r>
      <w:r w:rsidRPr="00990D1F">
        <w:t>0</w:t>
      </w:r>
      <w:r w:rsidRPr="00E25B6F">
        <w:rPr>
          <w:rPrChange w:id="890" w:author="Marta" w:date="2024-12-17T22:48:00Z">
            <w:rPr>
              <w:lang w:val="en-US"/>
            </w:rPr>
          </w:rPrChange>
        </w:rPr>
        <w:t>02</w:t>
      </w:r>
      <w:r>
        <w:t xml:space="preserve"> с</w:t>
      </w:r>
      <w:ins w:id="891" w:author="Marta" w:date="2024-12-17T22:48:00Z">
        <w:r w:rsidR="00E25B6F">
          <w:t>, что показывает, что добавление индекса повышает производительность таблицы, уменьшая время запроса.</w:t>
        </w:r>
      </w:ins>
      <w:del w:id="892" w:author="Marta" w:date="2024-12-17T22:48:00Z">
        <w:r w:rsidDel="00E25B6F">
          <w:delText>.</w:delText>
        </w:r>
      </w:del>
    </w:p>
    <w:p w14:paraId="58508A04" w14:textId="0C6BC8A7" w:rsidR="00990D1F" w:rsidRDefault="00990D1F">
      <w:pPr>
        <w:spacing w:before="280" w:after="240" w:line="240" w:lineRule="auto"/>
        <w:pPrChange w:id="893" w:author="Marta" w:date="2024-12-17T22:46:00Z">
          <w:pPr>
            <w:spacing w:after="0" w:line="240" w:lineRule="auto"/>
            <w:contextualSpacing/>
          </w:pPr>
        </w:pPrChange>
      </w:pPr>
      <w:r w:rsidRPr="00990D1F">
        <w:rPr>
          <w:noProof/>
        </w:rPr>
        <w:drawing>
          <wp:inline distT="0" distB="0" distL="0" distR="0" wp14:anchorId="1DFD6777" wp14:editId="346A0D2E">
            <wp:extent cx="6408420" cy="2885440"/>
            <wp:effectExtent l="0" t="0" r="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885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ADC444" w14:textId="77777777" w:rsidR="00990D1F" w:rsidRDefault="00990D1F">
      <w:pPr>
        <w:spacing w:before="240" w:after="280" w:line="240" w:lineRule="auto"/>
        <w:jc w:val="center"/>
        <w:pPrChange w:id="894" w:author="Marta" w:date="2024-12-17T22:46:00Z">
          <w:pPr>
            <w:spacing w:before="240" w:after="0" w:line="240" w:lineRule="auto"/>
            <w:contextualSpacing/>
            <w:jc w:val="center"/>
          </w:pPr>
        </w:pPrChange>
      </w:pPr>
      <w:r>
        <w:t xml:space="preserve">Рисунок 6.2. – Результат </w:t>
      </w:r>
      <w:r w:rsidRPr="1E86EBDF">
        <w:rPr>
          <w:lang w:val="en-US"/>
        </w:rPr>
        <w:t>select</w:t>
      </w:r>
      <w:r>
        <w:t xml:space="preserve">-запроса с оператором </w:t>
      </w:r>
      <w:r w:rsidRPr="1E86EBDF">
        <w:rPr>
          <w:lang w:val="en-US"/>
        </w:rPr>
        <w:t>where</w:t>
      </w:r>
      <w:r>
        <w:t xml:space="preserve"> к таблице </w:t>
      </w:r>
      <w:r>
        <w:rPr>
          <w:lang w:val="en-US"/>
        </w:rPr>
        <w:t>Test</w:t>
      </w:r>
      <w:r w:rsidRPr="00990D1F">
        <w:t>_</w:t>
      </w:r>
      <w:r w:rsidRPr="1E86EBDF">
        <w:rPr>
          <w:lang w:val="en-US"/>
        </w:rPr>
        <w:t>Jewelries</w:t>
      </w:r>
      <w:r>
        <w:t xml:space="preserve"> с индексом</w:t>
      </w:r>
    </w:p>
    <w:p w14:paraId="6935ED8A" w14:textId="102E7761" w:rsidR="00990D1F" w:rsidRDefault="00990D1F" w:rsidP="002A6F1E">
      <w:pPr>
        <w:pStyle w:val="a6"/>
        <w:numPr>
          <w:ilvl w:val="1"/>
          <w:numId w:val="2"/>
        </w:numPr>
      </w:pPr>
      <w:bookmarkStart w:id="895" w:name="_Toc185369823"/>
      <w:r>
        <w:lastRenderedPageBreak/>
        <w:t>Вывод</w:t>
      </w:r>
      <w:r w:rsidR="0097776F">
        <w:t xml:space="preserve"> по разделу</w:t>
      </w:r>
      <w:bookmarkEnd w:id="895"/>
    </w:p>
    <w:p w14:paraId="31F0907E" w14:textId="5AD7A987" w:rsidR="00990D1F" w:rsidRDefault="00990D1F" w:rsidP="005A0FF3">
      <w:pPr>
        <w:ind w:firstLine="709"/>
        <w:rPr>
          <w:ins w:id="896" w:author="Marta" w:date="2024-12-17T22:48:00Z"/>
        </w:rPr>
      </w:pPr>
      <w:r w:rsidRPr="00990D1F">
        <w:t xml:space="preserve">В данном разделе было описано тестирование производительности разрабатываемой базы данных. Были выполнены </w:t>
      </w:r>
      <w:proofErr w:type="spellStart"/>
      <w:r w:rsidRPr="00990D1F">
        <w:t>select</w:t>
      </w:r>
      <w:proofErr w:type="spellEnd"/>
      <w:r w:rsidRPr="00990D1F">
        <w:t>-запросы</w:t>
      </w:r>
      <w:r>
        <w:t xml:space="preserve"> </w:t>
      </w:r>
      <w:r w:rsidRPr="00990D1F">
        <w:t>и продемонстрировано время их выполнения до и после добавления индекса.</w:t>
      </w:r>
      <w:bookmarkEnd w:id="884"/>
    </w:p>
    <w:p w14:paraId="0CCBF405" w14:textId="0A5BCE29" w:rsidR="00E25B6F" w:rsidRDefault="00E25B6F">
      <w:pPr>
        <w:spacing w:after="160"/>
        <w:jc w:val="left"/>
        <w:pPrChange w:id="897" w:author="Marta" w:date="2024-12-17T22:49:00Z">
          <w:pPr>
            <w:ind w:firstLine="709"/>
          </w:pPr>
        </w:pPrChange>
      </w:pPr>
      <w:ins w:id="898" w:author="Marta" w:date="2024-12-17T22:48:00Z">
        <w:r>
          <w:br w:type="page"/>
        </w:r>
      </w:ins>
    </w:p>
    <w:p w14:paraId="51A512BF" w14:textId="0158FEDB" w:rsidR="005A0FF3" w:rsidRDefault="005A0FF3">
      <w:pPr>
        <w:pStyle w:val="1"/>
      </w:pPr>
      <w:bookmarkStart w:id="899" w:name="_Toc185369824"/>
      <w:r>
        <w:lastRenderedPageBreak/>
        <w:t>Описание технологии и ее применение в базе данных</w:t>
      </w:r>
      <w:bookmarkEnd w:id="899"/>
    </w:p>
    <w:p w14:paraId="799F9922" w14:textId="25B2B8F0" w:rsidR="005A0FF3" w:rsidRDefault="005A0FF3" w:rsidP="002A6F1E">
      <w:pPr>
        <w:pStyle w:val="a6"/>
        <w:numPr>
          <w:ilvl w:val="1"/>
          <w:numId w:val="2"/>
        </w:numPr>
      </w:pPr>
      <w:bookmarkStart w:id="900" w:name="_Toc185369825"/>
      <w:r>
        <w:t xml:space="preserve">Технология </w:t>
      </w:r>
      <w:r w:rsidR="0003451B">
        <w:t>разработки системы мониторинга за состоянием базы данных</w:t>
      </w:r>
      <w:bookmarkEnd w:id="900"/>
      <w:r w:rsidR="0003451B">
        <w:t xml:space="preserve"> </w:t>
      </w:r>
    </w:p>
    <w:p w14:paraId="184DBE51" w14:textId="4BE11562" w:rsidR="0003451B" w:rsidRPr="006B12CF" w:rsidRDefault="0003451B" w:rsidP="006B12CF">
      <w:pPr>
        <w:spacing w:after="0"/>
        <w:ind w:firstLine="709"/>
      </w:pPr>
      <w:r w:rsidRPr="0003451B">
        <w:t>Технология мониторинга за состоянием базы данных — это комплекс средств и методов, предназначенных для непрерывного отслеживания и анализа различных параметров и метрик работы базы данных с целью обеспечения её бесперебойной работы, оптимальной производительности и своевременного выявления и устранения потенциальных проблем. Основные задачи мониторинга включают наблюдение за нагрузкой на сервер, выполнением запросов, состоянием соединений, обнаружением аномалий. В результате, мониторинг базы данных способствует поддержанию её стабильности, безопасности и эффективности работы.</w:t>
      </w:r>
    </w:p>
    <w:p w14:paraId="72353F13" w14:textId="4630F16A" w:rsidR="006B12CF" w:rsidRDefault="0003451B" w:rsidP="006B12CF">
      <w:pPr>
        <w:spacing w:line="240" w:lineRule="auto"/>
        <w:ind w:firstLine="720"/>
      </w:pPr>
      <w:r w:rsidRPr="665B09E7">
        <w:rPr>
          <w:rFonts w:eastAsia="Times New Roman" w:cs="Times New Roman"/>
          <w:color w:val="000000" w:themeColor="text1"/>
          <w:szCs w:val="28"/>
        </w:rPr>
        <w:t xml:space="preserve">Для мониторинга состояния базы данных </w:t>
      </w:r>
      <w:proofErr w:type="spellStart"/>
      <w:r w:rsidRPr="665B09E7">
        <w:rPr>
          <w:rFonts w:eastAsia="Times New Roman" w:cs="Times New Roman"/>
          <w:color w:val="000000" w:themeColor="text1"/>
          <w:szCs w:val="28"/>
        </w:rPr>
        <w:t>PostgreSQL</w:t>
      </w:r>
      <w:proofErr w:type="spellEnd"/>
      <w:r w:rsidRPr="665B09E7">
        <w:rPr>
          <w:rFonts w:eastAsia="Times New Roman" w:cs="Times New Roman"/>
          <w:color w:val="000000" w:themeColor="text1"/>
          <w:szCs w:val="28"/>
        </w:rPr>
        <w:t xml:space="preserve"> в данном курсовом проекте используется</w:t>
      </w:r>
      <w:r w:rsidR="006B12CF">
        <w:rPr>
          <w:rFonts w:eastAsia="Times New Roman" w:cs="Times New Roman"/>
          <w:color w:val="000000" w:themeColor="text1"/>
          <w:szCs w:val="28"/>
        </w:rPr>
        <w:t xml:space="preserve"> </w:t>
      </w:r>
      <w:proofErr w:type="spellStart"/>
      <w:r w:rsidR="006B12CF">
        <w:rPr>
          <w:rFonts w:eastAsia="Times New Roman" w:cs="Times New Roman"/>
          <w:color w:val="000000" w:themeColor="text1"/>
          <w:szCs w:val="28"/>
          <w:lang w:val="en-US"/>
        </w:rPr>
        <w:t>PgAdmin</w:t>
      </w:r>
      <w:proofErr w:type="spellEnd"/>
      <w:r w:rsidR="006B12CF" w:rsidRPr="006B12CF">
        <w:rPr>
          <w:rFonts w:eastAsia="Times New Roman" w:cs="Times New Roman"/>
          <w:color w:val="000000" w:themeColor="text1"/>
          <w:szCs w:val="28"/>
        </w:rPr>
        <w:t xml:space="preserve"> 4. </w:t>
      </w:r>
      <w:r w:rsidR="006B12CF">
        <w:rPr>
          <w:rFonts w:eastAsia="Times New Roman" w:cs="Times New Roman"/>
          <w:color w:val="000000" w:themeColor="text1"/>
          <w:szCs w:val="28"/>
          <w:lang w:val="en-US"/>
        </w:rPr>
        <w:t>P</w:t>
      </w:r>
      <w:proofErr w:type="spellStart"/>
      <w:r w:rsidR="006B12CF" w:rsidRPr="665B09E7">
        <w:rPr>
          <w:rFonts w:eastAsia="Times New Roman" w:cs="Times New Roman"/>
          <w:color w:val="000000" w:themeColor="text1"/>
          <w:szCs w:val="28"/>
        </w:rPr>
        <w:t>gAdmin</w:t>
      </w:r>
      <w:proofErr w:type="spellEnd"/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 — популярное графическое средство для администрирования </w:t>
      </w:r>
      <w:proofErr w:type="spellStart"/>
      <w:r w:rsidR="006B12CF" w:rsidRPr="665B09E7">
        <w:rPr>
          <w:rFonts w:eastAsia="Times New Roman" w:cs="Times New Roman"/>
          <w:color w:val="000000" w:themeColor="text1"/>
          <w:szCs w:val="28"/>
        </w:rPr>
        <w:t>PostgreSQL</w:t>
      </w:r>
      <w:proofErr w:type="spellEnd"/>
      <w:r w:rsidR="006B12CF" w:rsidRPr="665B09E7">
        <w:rPr>
          <w:rFonts w:eastAsia="Times New Roman" w:cs="Times New Roman"/>
          <w:color w:val="000000" w:themeColor="text1"/>
          <w:szCs w:val="28"/>
        </w:rPr>
        <w:t>. Программа упрощает основные задачи администрирования, отображает объекты баз данных, позволяет выполнять запросы SQL.</w:t>
      </w:r>
      <w:r w:rsidR="006B12CF" w:rsidRPr="006B12CF">
        <w:rPr>
          <w:rFonts w:eastAsia="Times New Roman" w:cs="Times New Roman"/>
          <w:color w:val="000000" w:themeColor="text1"/>
          <w:szCs w:val="28"/>
        </w:rPr>
        <w:t xml:space="preserve"> </w:t>
      </w:r>
      <w:r w:rsidR="006B12CF">
        <w:rPr>
          <w:rFonts w:eastAsia="Times New Roman" w:cs="Times New Roman"/>
          <w:color w:val="000000" w:themeColor="text1"/>
          <w:szCs w:val="28"/>
        </w:rPr>
        <w:t xml:space="preserve">На рисунке 6.1. представлен </w:t>
      </w:r>
      <w:r w:rsidR="006B12CF">
        <w:rPr>
          <w:rFonts w:eastAsia="Times New Roman" w:cs="Times New Roman"/>
          <w:color w:val="000000" w:themeColor="text1"/>
          <w:szCs w:val="28"/>
          <w:lang w:val="en-US"/>
        </w:rPr>
        <w:t>Dashboard</w:t>
      </w:r>
      <w:r w:rsidR="006B12CF">
        <w:rPr>
          <w:rFonts w:eastAsia="Times New Roman" w:cs="Times New Roman"/>
          <w:color w:val="000000" w:themeColor="text1"/>
          <w:szCs w:val="28"/>
        </w:rPr>
        <w:t>, который предоставляет метрики по БД.</w:t>
      </w:r>
    </w:p>
    <w:p w14:paraId="1EC555BF" w14:textId="5EAA43E0" w:rsidR="006B12CF" w:rsidRDefault="006B12CF">
      <w:pPr>
        <w:spacing w:before="280" w:after="240"/>
        <w:pPrChange w:id="901" w:author="Marta" w:date="2024-12-17T23:05:00Z">
          <w:pPr>
            <w:spacing w:after="0"/>
          </w:pPr>
        </w:pPrChange>
      </w:pPr>
      <w:r w:rsidRPr="006B12CF">
        <w:rPr>
          <w:noProof/>
        </w:rPr>
        <w:drawing>
          <wp:inline distT="0" distB="0" distL="0" distR="0" wp14:anchorId="2F708356" wp14:editId="1E0826D1">
            <wp:extent cx="6408420" cy="2235835"/>
            <wp:effectExtent l="0" t="0" r="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22358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FAD672" w14:textId="225FB07B" w:rsidR="006B12CF" w:rsidRPr="00022653" w:rsidRDefault="006B12CF">
      <w:pPr>
        <w:spacing w:before="240" w:after="280"/>
        <w:jc w:val="center"/>
        <w:pPrChange w:id="902" w:author="Marta" w:date="2024-12-17T22:51:00Z">
          <w:pPr>
            <w:spacing w:after="0"/>
            <w:jc w:val="center"/>
          </w:pPr>
        </w:pPrChange>
      </w:pPr>
      <w:r>
        <w:t xml:space="preserve">Рисунок 6.1. – </w:t>
      </w:r>
      <w:r>
        <w:rPr>
          <w:lang w:val="en-US"/>
        </w:rPr>
        <w:t>Dashboard</w:t>
      </w:r>
      <w:r w:rsidRPr="00022653">
        <w:t xml:space="preserve"> </w:t>
      </w:r>
      <w:proofErr w:type="spellStart"/>
      <w:r>
        <w:rPr>
          <w:lang w:val="en-US"/>
        </w:rPr>
        <w:t>pgAdmin</w:t>
      </w:r>
      <w:proofErr w:type="spellEnd"/>
      <w:r w:rsidRPr="00022653">
        <w:t>4</w:t>
      </w:r>
    </w:p>
    <w:p w14:paraId="7488DC60" w14:textId="77777777" w:rsidR="006B12CF" w:rsidRDefault="006B12CF" w:rsidP="006B12CF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</w:pPr>
      <w:r w:rsidRPr="665B09E7">
        <w:rPr>
          <w:rFonts w:eastAsia="Times New Roman" w:cs="Times New Roman"/>
          <w:color w:val="000000" w:themeColor="text1"/>
          <w:szCs w:val="28"/>
        </w:rPr>
        <w:t>График</w:t>
      </w:r>
      <w:r w:rsidRPr="665B09E7">
        <w:rPr>
          <w:rFonts w:eastAsia="Times New Roman" w:cs="Times New Roman"/>
          <w:color w:val="000000" w:themeColor="text1"/>
          <w:sz w:val="27"/>
          <w:szCs w:val="27"/>
        </w:rPr>
        <w:t xml:space="preserve"> </w:t>
      </w:r>
      <w:proofErr w:type="spellStart"/>
      <w:r w:rsidRPr="665B09E7">
        <w:rPr>
          <w:color w:val="000000" w:themeColor="text1"/>
          <w:szCs w:val="28"/>
        </w:rPr>
        <w:t>Database</w:t>
      </w:r>
      <w:proofErr w:type="spellEnd"/>
      <w:r w:rsidRPr="665B09E7">
        <w:rPr>
          <w:color w:val="000000" w:themeColor="text1"/>
          <w:szCs w:val="28"/>
        </w:rPr>
        <w:t xml:space="preserve"> </w:t>
      </w:r>
      <w:proofErr w:type="spellStart"/>
      <w:r w:rsidRPr="665B09E7">
        <w:rPr>
          <w:color w:val="000000" w:themeColor="text1"/>
          <w:szCs w:val="28"/>
        </w:rPr>
        <w:t>sessions</w:t>
      </w:r>
      <w:proofErr w:type="spellEnd"/>
      <w:r w:rsidRPr="665B09E7">
        <w:rPr>
          <w:color w:val="000000" w:themeColor="text1"/>
          <w:szCs w:val="28"/>
        </w:rPr>
        <w:t xml:space="preserve"> </w:t>
      </w:r>
      <w:r w:rsidRPr="665B09E7">
        <w:rPr>
          <w:rFonts w:eastAsia="Times New Roman" w:cs="Times New Roman"/>
          <w:color w:val="000000" w:themeColor="text1"/>
          <w:szCs w:val="28"/>
        </w:rPr>
        <w:t>отображает количество активных сессий базы данных во времени. Зависимость:</w:t>
      </w:r>
    </w:p>
    <w:p w14:paraId="417B37B3" w14:textId="53D7F8AA" w:rsidR="006B12CF" w:rsidRDefault="00AA31A6">
      <w:pPr>
        <w:pStyle w:val="a9"/>
        <w:numPr>
          <w:ilvl w:val="0"/>
          <w:numId w:val="46"/>
        </w:numPr>
        <w:ind w:left="0" w:firstLine="709"/>
        <w:rPr>
          <w:rFonts w:eastAsia="Times New Roman" w:cs="Times New Roman"/>
          <w:color w:val="000000" w:themeColor="text1"/>
          <w:szCs w:val="28"/>
        </w:rPr>
        <w:pPrChange w:id="903" w:author="Marta" w:date="2024-12-17T19:55:00Z">
          <w:pPr>
            <w:pStyle w:val="a9"/>
            <w:numPr>
              <w:numId w:val="46"/>
            </w:numPr>
            <w:ind w:hanging="360"/>
          </w:pPr>
        </w:pPrChange>
      </w:pPr>
      <w:ins w:id="904" w:author="Marta" w:date="2024-12-17T20:57:00Z">
        <w:r>
          <w:t>в</w:t>
        </w:r>
      </w:ins>
      <w:del w:id="905" w:author="Marta" w:date="2024-12-17T20:57:00Z">
        <w:r w:rsidR="006B12CF" w:rsidRPr="665B09E7" w:rsidDel="00AA31A6">
          <w:delText>В</w:delText>
        </w:r>
      </w:del>
      <w:r w:rsidR="006B12CF" w:rsidRPr="665B09E7">
        <w:t xml:space="preserve">верх: </w:t>
      </w:r>
      <w:ins w:id="906" w:author="Marta" w:date="2024-12-17T20:56:00Z">
        <w:r>
          <w:t>г</w:t>
        </w:r>
      </w:ins>
      <w:del w:id="907" w:author="Marta" w:date="2024-12-17T20:56:00Z">
        <w:r w:rsidR="006B12CF" w:rsidRPr="665B09E7" w:rsidDel="00AA31A6">
          <w:delText>Г</w:delText>
        </w:r>
      </w:del>
      <w:r w:rsidR="006B12CF" w:rsidRPr="665B09E7">
        <w:t>рафик идет вверх, когда увеличивается количество подключений к базе данных. Это может происходить в периоды пиковой нагрузки, когда много пользователей или приложений одновременно обращаются к базе данных</w:t>
      </w:r>
      <w:ins w:id="908" w:author="Marta" w:date="2024-12-17T20:57:00Z">
        <w:r>
          <w:t>;</w:t>
        </w:r>
      </w:ins>
      <w:del w:id="909" w:author="Marta" w:date="2024-12-17T20:57:00Z">
        <w:r w:rsidR="006B12CF" w:rsidRPr="665B09E7" w:rsidDel="00AA31A6">
          <w:delText>.</w:delText>
        </w:r>
      </w:del>
    </w:p>
    <w:p w14:paraId="2F14AC5D" w14:textId="20BED401" w:rsidR="006B12CF" w:rsidRDefault="00AA31A6">
      <w:pPr>
        <w:pStyle w:val="a9"/>
        <w:numPr>
          <w:ilvl w:val="0"/>
          <w:numId w:val="46"/>
        </w:numPr>
        <w:spacing w:after="0"/>
        <w:ind w:left="0" w:firstLine="709"/>
        <w:rPr>
          <w:color w:val="000000" w:themeColor="text1"/>
          <w:szCs w:val="28"/>
        </w:rPr>
        <w:pPrChange w:id="910" w:author="Marta" w:date="2024-12-17T19:55:00Z">
          <w:pPr>
            <w:pStyle w:val="a9"/>
            <w:numPr>
              <w:numId w:val="46"/>
            </w:numPr>
            <w:spacing w:after="0"/>
            <w:ind w:hanging="360"/>
          </w:pPr>
        </w:pPrChange>
      </w:pPr>
      <w:ins w:id="911" w:author="Marta" w:date="2024-12-17T20:57:00Z">
        <w:r>
          <w:rPr>
            <w:color w:val="000000" w:themeColor="text1"/>
            <w:szCs w:val="28"/>
          </w:rPr>
          <w:t>в</w:t>
        </w:r>
      </w:ins>
      <w:del w:id="912" w:author="Marta" w:date="2024-12-17T20:57:00Z">
        <w:r w:rsidR="006B12CF" w:rsidRPr="665B09E7" w:rsidDel="00AA31A6">
          <w:rPr>
            <w:color w:val="000000" w:themeColor="text1"/>
            <w:szCs w:val="28"/>
          </w:rPr>
          <w:delText>В</w:delText>
        </w:r>
      </w:del>
      <w:r w:rsidR="006B12CF" w:rsidRPr="665B09E7">
        <w:rPr>
          <w:color w:val="000000" w:themeColor="text1"/>
          <w:szCs w:val="28"/>
        </w:rPr>
        <w:t xml:space="preserve">низ: </w:t>
      </w:r>
      <w:ins w:id="913" w:author="Marta" w:date="2024-12-17T20:57:00Z">
        <w:r>
          <w:rPr>
            <w:color w:val="000000" w:themeColor="text1"/>
            <w:szCs w:val="28"/>
          </w:rPr>
          <w:t>г</w:t>
        </w:r>
      </w:ins>
      <w:del w:id="914" w:author="Marta" w:date="2024-12-17T20:57:00Z">
        <w:r w:rsidR="006B12CF" w:rsidRPr="665B09E7" w:rsidDel="00AA31A6">
          <w:rPr>
            <w:color w:val="000000" w:themeColor="text1"/>
            <w:szCs w:val="28"/>
          </w:rPr>
          <w:delText>Г</w:delText>
        </w:r>
      </w:del>
      <w:r w:rsidR="006B12CF" w:rsidRPr="665B09E7">
        <w:rPr>
          <w:color w:val="000000" w:themeColor="text1"/>
          <w:szCs w:val="28"/>
        </w:rPr>
        <w:t>рафик идет вниз, когда сессии закрываются или завершаются. Это может быть результатом окончания рабочего дня, уменьшения активности пользователей или оптимизации запросов.</w:t>
      </w:r>
    </w:p>
    <w:p w14:paraId="47253990" w14:textId="77777777" w:rsidR="006B12CF" w:rsidRDefault="006B12CF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  <w:pPrChange w:id="915" w:author="Marta" w:date="2024-12-17T19:55:00Z">
          <w:pPr>
            <w:spacing w:after="0" w:line="240" w:lineRule="auto"/>
            <w:ind w:firstLine="720"/>
          </w:pPr>
        </w:pPrChange>
      </w:pPr>
      <w:r w:rsidRPr="665B09E7">
        <w:rPr>
          <w:rFonts w:eastAsia="Times New Roman" w:cs="Times New Roman"/>
          <w:color w:val="000000" w:themeColor="text1"/>
          <w:szCs w:val="28"/>
        </w:rPr>
        <w:t xml:space="preserve">График </w:t>
      </w:r>
      <w:proofErr w:type="spellStart"/>
      <w:r w:rsidRPr="665B09E7">
        <w:rPr>
          <w:color w:val="000000" w:themeColor="text1"/>
          <w:szCs w:val="28"/>
        </w:rPr>
        <w:t>Transactions</w:t>
      </w:r>
      <w:proofErr w:type="spellEnd"/>
      <w:r w:rsidRPr="665B09E7">
        <w:rPr>
          <w:color w:val="000000" w:themeColor="text1"/>
          <w:szCs w:val="28"/>
        </w:rPr>
        <w:t xml:space="preserve"> </w:t>
      </w:r>
      <w:proofErr w:type="spellStart"/>
      <w:r w:rsidRPr="665B09E7">
        <w:rPr>
          <w:color w:val="000000" w:themeColor="text1"/>
          <w:szCs w:val="28"/>
        </w:rPr>
        <w:t>per</w:t>
      </w:r>
      <w:proofErr w:type="spellEnd"/>
      <w:r w:rsidRPr="665B09E7">
        <w:rPr>
          <w:color w:val="000000" w:themeColor="text1"/>
          <w:szCs w:val="28"/>
        </w:rPr>
        <w:t xml:space="preserve"> </w:t>
      </w:r>
      <w:proofErr w:type="spellStart"/>
      <w:r w:rsidRPr="665B09E7">
        <w:rPr>
          <w:color w:val="000000" w:themeColor="text1"/>
          <w:szCs w:val="28"/>
        </w:rPr>
        <w:t>second</w:t>
      </w:r>
      <w:proofErr w:type="spellEnd"/>
      <w:r w:rsidRPr="665B09E7">
        <w:rPr>
          <w:color w:val="000000" w:themeColor="text1"/>
          <w:szCs w:val="28"/>
        </w:rPr>
        <w:t xml:space="preserve"> (TPS) показывает количество транзакций, обрабатываемых базой данных в секунду.</w:t>
      </w:r>
      <w:r w:rsidRPr="665B09E7">
        <w:rPr>
          <w:rFonts w:eastAsia="Times New Roman" w:cs="Times New Roman"/>
          <w:color w:val="000000" w:themeColor="text1"/>
          <w:szCs w:val="28"/>
        </w:rPr>
        <w:t xml:space="preserve"> Зависимость:</w:t>
      </w:r>
    </w:p>
    <w:p w14:paraId="7A1E119D" w14:textId="27A1B164" w:rsidR="006B12CF" w:rsidRDefault="00AA31A6">
      <w:pPr>
        <w:pStyle w:val="a9"/>
        <w:numPr>
          <w:ilvl w:val="0"/>
          <w:numId w:val="45"/>
        </w:numPr>
        <w:spacing w:after="0" w:line="240" w:lineRule="auto"/>
        <w:ind w:left="0" w:firstLine="709"/>
        <w:rPr>
          <w:color w:val="000000" w:themeColor="text1"/>
          <w:szCs w:val="28"/>
        </w:rPr>
        <w:pPrChange w:id="916" w:author="Marta" w:date="2024-12-17T19:55:00Z">
          <w:pPr>
            <w:pStyle w:val="a9"/>
            <w:numPr>
              <w:numId w:val="45"/>
            </w:numPr>
            <w:spacing w:after="0" w:line="240" w:lineRule="auto"/>
            <w:ind w:hanging="360"/>
          </w:pPr>
        </w:pPrChange>
      </w:pPr>
      <w:ins w:id="917" w:author="Marta" w:date="2024-12-17T20:57:00Z">
        <w:r>
          <w:rPr>
            <w:color w:val="000000" w:themeColor="text1"/>
            <w:szCs w:val="28"/>
          </w:rPr>
          <w:lastRenderedPageBreak/>
          <w:t>в</w:t>
        </w:r>
      </w:ins>
      <w:del w:id="918" w:author="Marta" w:date="2024-12-17T20:57:00Z">
        <w:r w:rsidR="006B12CF" w:rsidRPr="665B09E7" w:rsidDel="00AA31A6">
          <w:rPr>
            <w:color w:val="000000" w:themeColor="text1"/>
            <w:szCs w:val="28"/>
          </w:rPr>
          <w:delText>В</w:delText>
        </w:r>
      </w:del>
      <w:r w:rsidR="006B12CF" w:rsidRPr="665B09E7">
        <w:rPr>
          <w:color w:val="000000" w:themeColor="text1"/>
          <w:szCs w:val="28"/>
        </w:rPr>
        <w:t xml:space="preserve">верх: </w:t>
      </w:r>
      <w:ins w:id="919" w:author="Marta" w:date="2024-12-17T20:57:00Z">
        <w:r>
          <w:rPr>
            <w:color w:val="000000" w:themeColor="text1"/>
            <w:szCs w:val="28"/>
          </w:rPr>
          <w:t>г</w:t>
        </w:r>
      </w:ins>
      <w:del w:id="920" w:author="Marta" w:date="2024-12-17T20:57:00Z">
        <w:r w:rsidR="006B12CF" w:rsidRPr="665B09E7" w:rsidDel="00AA31A6">
          <w:rPr>
            <w:color w:val="000000" w:themeColor="text1"/>
            <w:szCs w:val="28"/>
          </w:rPr>
          <w:delText>Г</w:delText>
        </w:r>
      </w:del>
      <w:r w:rsidR="006B12CF" w:rsidRPr="665B09E7">
        <w:rPr>
          <w:color w:val="000000" w:themeColor="text1"/>
          <w:szCs w:val="28"/>
        </w:rPr>
        <w:t>рафик идет вверх, когда увеличивается количество выполняемых транзакций. Это может быть связано с повышенной активностью пользователей, выполнением массовых обновлений или загрузкой данных</w:t>
      </w:r>
      <w:ins w:id="921" w:author="Marta" w:date="2024-12-17T20:57:00Z">
        <w:r>
          <w:rPr>
            <w:color w:val="000000" w:themeColor="text1"/>
            <w:szCs w:val="28"/>
          </w:rPr>
          <w:t>;</w:t>
        </w:r>
      </w:ins>
      <w:del w:id="922" w:author="Marta" w:date="2024-12-17T20:57:00Z">
        <w:r w:rsidR="006B12CF" w:rsidRPr="665B09E7" w:rsidDel="00AA31A6">
          <w:rPr>
            <w:color w:val="000000" w:themeColor="text1"/>
            <w:szCs w:val="28"/>
          </w:rPr>
          <w:delText>.</w:delText>
        </w:r>
      </w:del>
    </w:p>
    <w:p w14:paraId="6E96BF19" w14:textId="2147894C" w:rsidR="006B12CF" w:rsidRDefault="00AA31A6">
      <w:pPr>
        <w:pStyle w:val="a9"/>
        <w:numPr>
          <w:ilvl w:val="0"/>
          <w:numId w:val="45"/>
        </w:numPr>
        <w:spacing w:after="0" w:line="240" w:lineRule="auto"/>
        <w:ind w:left="0" w:firstLine="709"/>
        <w:rPr>
          <w:color w:val="000000" w:themeColor="text1"/>
          <w:szCs w:val="28"/>
        </w:rPr>
        <w:pPrChange w:id="923" w:author="Marta" w:date="2024-12-17T19:55:00Z">
          <w:pPr>
            <w:pStyle w:val="a9"/>
            <w:numPr>
              <w:numId w:val="45"/>
            </w:numPr>
            <w:spacing w:after="0" w:line="240" w:lineRule="auto"/>
            <w:ind w:hanging="360"/>
          </w:pPr>
        </w:pPrChange>
      </w:pPr>
      <w:ins w:id="924" w:author="Marta" w:date="2024-12-17T20:57:00Z">
        <w:r>
          <w:rPr>
            <w:color w:val="000000" w:themeColor="text1"/>
            <w:szCs w:val="28"/>
          </w:rPr>
          <w:t>в</w:t>
        </w:r>
      </w:ins>
      <w:del w:id="925" w:author="Marta" w:date="2024-12-17T20:57:00Z">
        <w:r w:rsidR="006B12CF" w:rsidRPr="665B09E7" w:rsidDel="00AA31A6">
          <w:rPr>
            <w:color w:val="000000" w:themeColor="text1"/>
            <w:szCs w:val="28"/>
          </w:rPr>
          <w:delText>В</w:delText>
        </w:r>
      </w:del>
      <w:r w:rsidR="006B12CF" w:rsidRPr="665B09E7">
        <w:rPr>
          <w:color w:val="000000" w:themeColor="text1"/>
          <w:szCs w:val="28"/>
        </w:rPr>
        <w:t xml:space="preserve">низ: </w:t>
      </w:r>
      <w:ins w:id="926" w:author="Marta" w:date="2024-12-17T20:57:00Z">
        <w:r>
          <w:rPr>
            <w:color w:val="000000" w:themeColor="text1"/>
            <w:szCs w:val="28"/>
          </w:rPr>
          <w:t>г</w:t>
        </w:r>
      </w:ins>
      <w:del w:id="927" w:author="Marta" w:date="2024-12-17T20:57:00Z">
        <w:r w:rsidR="006B12CF" w:rsidRPr="665B09E7" w:rsidDel="00AA31A6">
          <w:rPr>
            <w:color w:val="000000" w:themeColor="text1"/>
            <w:szCs w:val="28"/>
          </w:rPr>
          <w:delText>Г</w:delText>
        </w:r>
      </w:del>
      <w:r w:rsidR="006B12CF" w:rsidRPr="665B09E7">
        <w:rPr>
          <w:color w:val="000000" w:themeColor="text1"/>
          <w:szCs w:val="28"/>
        </w:rPr>
        <w:t>рафик идет вниз, когда количество транзакций уменьшается. Это может быть вызвано уменьшением активности пользователей, завершением массовых операций или проблемами с производительностью базы данных.</w:t>
      </w:r>
    </w:p>
    <w:p w14:paraId="282E2715" w14:textId="77777777" w:rsidR="006B12CF" w:rsidRDefault="006B12CF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</w:pPr>
      <w:r w:rsidRPr="665B09E7">
        <w:rPr>
          <w:rFonts w:eastAsia="Times New Roman" w:cs="Times New Roman"/>
          <w:color w:val="000000" w:themeColor="text1"/>
          <w:szCs w:val="28"/>
        </w:rPr>
        <w:t xml:space="preserve">График </w:t>
      </w:r>
      <w:proofErr w:type="spellStart"/>
      <w:r w:rsidRPr="665B09E7">
        <w:rPr>
          <w:color w:val="000000" w:themeColor="text1"/>
          <w:szCs w:val="28"/>
        </w:rPr>
        <w:t>Tuples</w:t>
      </w:r>
      <w:proofErr w:type="spellEnd"/>
      <w:r w:rsidRPr="665B09E7">
        <w:rPr>
          <w:color w:val="000000" w:themeColor="text1"/>
          <w:szCs w:val="28"/>
        </w:rPr>
        <w:t xml:space="preserve"> </w:t>
      </w:r>
      <w:proofErr w:type="spellStart"/>
      <w:r w:rsidRPr="665B09E7">
        <w:rPr>
          <w:color w:val="000000" w:themeColor="text1"/>
          <w:szCs w:val="28"/>
        </w:rPr>
        <w:t>in</w:t>
      </w:r>
      <w:proofErr w:type="spellEnd"/>
      <w:r w:rsidRPr="665B09E7">
        <w:rPr>
          <w:color w:val="000000" w:themeColor="text1"/>
          <w:szCs w:val="28"/>
        </w:rPr>
        <w:t xml:space="preserve"> </w:t>
      </w:r>
      <w:r w:rsidRPr="665B09E7">
        <w:rPr>
          <w:rFonts w:eastAsia="Times New Roman" w:cs="Times New Roman"/>
          <w:color w:val="000000" w:themeColor="text1"/>
          <w:szCs w:val="28"/>
        </w:rPr>
        <w:t>показывает количество вставленных и обновленных кортежей (строк) в базу данных. Зависимость:</w:t>
      </w:r>
    </w:p>
    <w:p w14:paraId="0D9E13FE" w14:textId="159DF71D" w:rsidR="006B12CF" w:rsidRDefault="00AA31A6">
      <w:pPr>
        <w:pStyle w:val="a9"/>
        <w:numPr>
          <w:ilvl w:val="0"/>
          <w:numId w:val="44"/>
        </w:numPr>
        <w:spacing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  <w:pPrChange w:id="928" w:author="Marta" w:date="2024-12-17T19:55:00Z">
          <w:pPr>
            <w:pStyle w:val="a9"/>
            <w:numPr>
              <w:numId w:val="44"/>
            </w:numPr>
            <w:spacing w:line="240" w:lineRule="auto"/>
            <w:ind w:hanging="360"/>
          </w:pPr>
        </w:pPrChange>
      </w:pPr>
      <w:ins w:id="929" w:author="Marta" w:date="2024-12-17T20:57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30" w:author="Marta" w:date="2024-12-17T20:57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верх: </w:t>
      </w:r>
      <w:ins w:id="931" w:author="Marta" w:date="2024-12-17T20:57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32" w:author="Marta" w:date="2024-12-17T20:57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>рафик идет вверх, когда в базу данных вставляется или обновляется большое количество данных. Это происходит при массовых операциях вставки, обновлениях данных или миграциях данных</w:t>
      </w:r>
      <w:ins w:id="933" w:author="Marta" w:date="2024-12-17T20:57:00Z">
        <w:r>
          <w:rPr>
            <w:rFonts w:eastAsia="Times New Roman" w:cs="Times New Roman"/>
            <w:color w:val="000000" w:themeColor="text1"/>
            <w:szCs w:val="28"/>
          </w:rPr>
          <w:t>;</w:t>
        </w:r>
      </w:ins>
      <w:del w:id="934" w:author="Marta" w:date="2024-12-17T20:57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.</w:delText>
        </w:r>
      </w:del>
    </w:p>
    <w:p w14:paraId="0471B611" w14:textId="5B7F37B5" w:rsidR="006B12CF" w:rsidRDefault="00AA31A6">
      <w:pPr>
        <w:pStyle w:val="a9"/>
        <w:numPr>
          <w:ilvl w:val="0"/>
          <w:numId w:val="44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  <w:pPrChange w:id="935" w:author="Marta" w:date="2024-12-17T19:55:00Z">
          <w:pPr>
            <w:pStyle w:val="a9"/>
            <w:numPr>
              <w:numId w:val="44"/>
            </w:numPr>
            <w:spacing w:after="0" w:line="240" w:lineRule="auto"/>
            <w:ind w:hanging="360"/>
          </w:pPr>
        </w:pPrChange>
      </w:pPr>
      <w:ins w:id="936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37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низ: </w:t>
      </w:r>
      <w:ins w:id="938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39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>рафик идет вниз, когда активность по вставке и обновлению данных снижается.</w:t>
      </w:r>
    </w:p>
    <w:p w14:paraId="196265E5" w14:textId="77777777" w:rsidR="006B12CF" w:rsidRDefault="006B12CF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</w:pPr>
      <w:r w:rsidRPr="665B09E7">
        <w:rPr>
          <w:rFonts w:eastAsia="Times New Roman" w:cs="Times New Roman"/>
          <w:color w:val="000000" w:themeColor="text1"/>
          <w:szCs w:val="28"/>
        </w:rPr>
        <w:t xml:space="preserve">График </w:t>
      </w:r>
      <w:proofErr w:type="spellStart"/>
      <w:r w:rsidRPr="665B09E7">
        <w:rPr>
          <w:rFonts w:eastAsia="Times New Roman" w:cs="Times New Roman"/>
          <w:color w:val="000000" w:themeColor="text1"/>
          <w:szCs w:val="28"/>
        </w:rPr>
        <w:t>Tuples</w:t>
      </w:r>
      <w:proofErr w:type="spellEnd"/>
      <w:r w:rsidRPr="665B09E7">
        <w:rPr>
          <w:rFonts w:eastAsia="Times New Roman" w:cs="Times New Roman"/>
          <w:color w:val="000000" w:themeColor="text1"/>
          <w:szCs w:val="28"/>
        </w:rPr>
        <w:t xml:space="preserve"> </w:t>
      </w:r>
      <w:proofErr w:type="spellStart"/>
      <w:r w:rsidRPr="665B09E7">
        <w:rPr>
          <w:rFonts w:eastAsia="Times New Roman" w:cs="Times New Roman"/>
          <w:color w:val="000000" w:themeColor="text1"/>
          <w:szCs w:val="28"/>
        </w:rPr>
        <w:t>out</w:t>
      </w:r>
      <w:proofErr w:type="spellEnd"/>
      <w:r w:rsidRPr="665B09E7">
        <w:rPr>
          <w:rFonts w:eastAsia="Times New Roman" w:cs="Times New Roman"/>
          <w:color w:val="000000" w:themeColor="text1"/>
          <w:szCs w:val="28"/>
        </w:rPr>
        <w:t xml:space="preserve"> показывает количество извлеченных кортежей (строк) из базы данных. Зависимость:</w:t>
      </w:r>
    </w:p>
    <w:p w14:paraId="6EEBD31D" w14:textId="3E108445" w:rsidR="006B12CF" w:rsidRDefault="00AA31A6">
      <w:pPr>
        <w:pStyle w:val="a9"/>
        <w:numPr>
          <w:ilvl w:val="0"/>
          <w:numId w:val="43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  <w:pPrChange w:id="940" w:author="Marta" w:date="2024-12-17T19:55:00Z">
          <w:pPr>
            <w:pStyle w:val="a9"/>
            <w:numPr>
              <w:numId w:val="43"/>
            </w:numPr>
            <w:spacing w:after="0" w:line="240" w:lineRule="auto"/>
            <w:ind w:hanging="360"/>
          </w:pPr>
        </w:pPrChange>
      </w:pPr>
      <w:ins w:id="941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42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верх: </w:t>
      </w:r>
      <w:ins w:id="943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44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>рафик идет вверх, когда выполняется много операций чтения данных, например, при выполнении сложных запросов, отчетов или выборок данных пользователями</w:t>
      </w:r>
      <w:ins w:id="945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;</w:t>
        </w:r>
      </w:ins>
      <w:del w:id="946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.</w:delText>
        </w:r>
      </w:del>
    </w:p>
    <w:p w14:paraId="680EDFF7" w14:textId="406A0361" w:rsidR="006B12CF" w:rsidRDefault="00AA31A6">
      <w:pPr>
        <w:pStyle w:val="a9"/>
        <w:numPr>
          <w:ilvl w:val="0"/>
          <w:numId w:val="43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  <w:pPrChange w:id="947" w:author="Marta" w:date="2024-12-17T19:55:00Z">
          <w:pPr>
            <w:pStyle w:val="a9"/>
            <w:numPr>
              <w:numId w:val="43"/>
            </w:numPr>
            <w:spacing w:after="0" w:line="240" w:lineRule="auto"/>
            <w:ind w:hanging="360"/>
          </w:pPr>
        </w:pPrChange>
      </w:pPr>
      <w:ins w:id="948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49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низ: </w:t>
      </w:r>
      <w:ins w:id="950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51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>рафик идет вниз, когда количество операций чтения данных уменьшается.</w:t>
      </w:r>
    </w:p>
    <w:p w14:paraId="1DB2FE3E" w14:textId="77777777" w:rsidR="006B12CF" w:rsidRDefault="006B12CF">
      <w:pPr>
        <w:spacing w:after="0" w:line="240" w:lineRule="auto"/>
        <w:ind w:firstLine="709"/>
        <w:rPr>
          <w:rFonts w:eastAsia="Times New Roman" w:cs="Times New Roman"/>
          <w:color w:val="000000" w:themeColor="text1"/>
          <w:szCs w:val="28"/>
        </w:rPr>
      </w:pPr>
      <w:r w:rsidRPr="665B09E7">
        <w:rPr>
          <w:rFonts w:eastAsia="Times New Roman" w:cs="Times New Roman"/>
          <w:color w:val="000000" w:themeColor="text1"/>
          <w:szCs w:val="28"/>
        </w:rPr>
        <w:t xml:space="preserve">График </w:t>
      </w:r>
      <w:proofErr w:type="spellStart"/>
      <w:r w:rsidRPr="665B09E7">
        <w:rPr>
          <w:rFonts w:eastAsia="Times New Roman" w:cs="Times New Roman"/>
          <w:color w:val="000000" w:themeColor="text1"/>
          <w:szCs w:val="28"/>
        </w:rPr>
        <w:t>Block</w:t>
      </w:r>
      <w:proofErr w:type="spellEnd"/>
      <w:r w:rsidRPr="665B09E7">
        <w:rPr>
          <w:rFonts w:eastAsia="Times New Roman" w:cs="Times New Roman"/>
          <w:color w:val="000000" w:themeColor="text1"/>
          <w:szCs w:val="28"/>
        </w:rPr>
        <w:t xml:space="preserve"> I/O отображает количество операций ввода-вывода блоков, выполняемых базой данных. Зависимость:</w:t>
      </w:r>
    </w:p>
    <w:p w14:paraId="76D05F7F" w14:textId="3AE5D991" w:rsidR="006B12CF" w:rsidRDefault="00AA31A6">
      <w:pPr>
        <w:pStyle w:val="a9"/>
        <w:numPr>
          <w:ilvl w:val="0"/>
          <w:numId w:val="42"/>
        </w:numPr>
        <w:spacing w:after="0" w:line="240" w:lineRule="auto"/>
        <w:ind w:left="0" w:firstLine="709"/>
        <w:rPr>
          <w:rFonts w:eastAsia="Times New Roman" w:cs="Times New Roman"/>
          <w:color w:val="000000" w:themeColor="text1"/>
          <w:szCs w:val="28"/>
        </w:rPr>
        <w:pPrChange w:id="952" w:author="Marta" w:date="2024-12-17T19:55:00Z">
          <w:pPr>
            <w:pStyle w:val="a9"/>
            <w:numPr>
              <w:numId w:val="42"/>
            </w:numPr>
            <w:spacing w:after="0" w:line="240" w:lineRule="auto"/>
            <w:ind w:hanging="360"/>
          </w:pPr>
        </w:pPrChange>
      </w:pPr>
      <w:ins w:id="953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54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 xml:space="preserve">верх: </w:t>
      </w:r>
      <w:ins w:id="955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56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665B09E7">
        <w:rPr>
          <w:rFonts w:eastAsia="Times New Roman" w:cs="Times New Roman"/>
          <w:color w:val="000000" w:themeColor="text1"/>
          <w:szCs w:val="28"/>
        </w:rPr>
        <w:t>рафик идет вверх, когда увеличивается активность чтения и записи данных на диске. Это может происходить при выполнении интенсивных запросов, больших операций вставки/обновления или при выполнении резервного копирования данных</w:t>
      </w:r>
      <w:ins w:id="957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;</w:t>
        </w:r>
      </w:ins>
      <w:del w:id="958" w:author="Marta" w:date="2024-12-17T20:58:00Z">
        <w:r w:rsidR="006B12CF" w:rsidRPr="665B09E7" w:rsidDel="00AA31A6">
          <w:rPr>
            <w:rFonts w:eastAsia="Times New Roman" w:cs="Times New Roman"/>
            <w:color w:val="000000" w:themeColor="text1"/>
            <w:szCs w:val="28"/>
          </w:rPr>
          <w:delText>.</w:delText>
        </w:r>
      </w:del>
    </w:p>
    <w:p w14:paraId="422CD9AA" w14:textId="702F34CB" w:rsidR="006B12CF" w:rsidRPr="006B12CF" w:rsidRDefault="00AA31A6">
      <w:pPr>
        <w:pStyle w:val="a9"/>
        <w:numPr>
          <w:ilvl w:val="0"/>
          <w:numId w:val="42"/>
        </w:numPr>
        <w:spacing w:after="0"/>
        <w:ind w:left="0" w:firstLine="709"/>
        <w:pPrChange w:id="959" w:author="Marta" w:date="2024-12-17T19:55:00Z">
          <w:pPr>
            <w:pStyle w:val="a9"/>
            <w:numPr>
              <w:numId w:val="42"/>
            </w:numPr>
            <w:spacing w:after="0"/>
            <w:ind w:hanging="360"/>
          </w:pPr>
        </w:pPrChange>
      </w:pPr>
      <w:ins w:id="960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в</w:t>
        </w:r>
      </w:ins>
      <w:del w:id="961" w:author="Marta" w:date="2024-12-17T20:58:00Z">
        <w:r w:rsidR="006B12CF" w:rsidRPr="006B12CF" w:rsidDel="00AA31A6">
          <w:rPr>
            <w:rFonts w:eastAsia="Times New Roman" w:cs="Times New Roman"/>
            <w:color w:val="000000" w:themeColor="text1"/>
            <w:szCs w:val="28"/>
          </w:rPr>
          <w:delText>В</w:delText>
        </w:r>
      </w:del>
      <w:r w:rsidR="006B12CF" w:rsidRPr="006B12CF">
        <w:rPr>
          <w:rFonts w:eastAsia="Times New Roman" w:cs="Times New Roman"/>
          <w:color w:val="000000" w:themeColor="text1"/>
          <w:szCs w:val="28"/>
        </w:rPr>
        <w:t xml:space="preserve">низ: </w:t>
      </w:r>
      <w:ins w:id="962" w:author="Marta" w:date="2024-12-17T20:58:00Z">
        <w:r>
          <w:rPr>
            <w:rFonts w:eastAsia="Times New Roman" w:cs="Times New Roman"/>
            <w:color w:val="000000" w:themeColor="text1"/>
            <w:szCs w:val="28"/>
          </w:rPr>
          <w:t>г</w:t>
        </w:r>
      </w:ins>
      <w:del w:id="963" w:author="Marta" w:date="2024-12-17T20:58:00Z">
        <w:r w:rsidR="006B12CF" w:rsidRPr="006B12CF" w:rsidDel="00AA31A6">
          <w:rPr>
            <w:rFonts w:eastAsia="Times New Roman" w:cs="Times New Roman"/>
            <w:color w:val="000000" w:themeColor="text1"/>
            <w:szCs w:val="28"/>
          </w:rPr>
          <w:delText>Г</w:delText>
        </w:r>
      </w:del>
      <w:r w:rsidR="006B12CF" w:rsidRPr="006B12CF">
        <w:rPr>
          <w:rFonts w:eastAsia="Times New Roman" w:cs="Times New Roman"/>
          <w:color w:val="000000" w:themeColor="text1"/>
          <w:szCs w:val="28"/>
        </w:rPr>
        <w:t>рафик идет вниз, когда активность ввода-вывода блоков снижается, что может быть связано с уменьшением рабочей нагрузки или улучшением производительности за счет кэширования данных.</w:t>
      </w:r>
    </w:p>
    <w:p w14:paraId="45EE31C7" w14:textId="605BB2DF" w:rsidR="006B12CF" w:rsidRPr="00022653" w:rsidRDefault="006B12CF">
      <w:pPr>
        <w:spacing w:after="280"/>
        <w:ind w:firstLine="720"/>
        <w:rPr>
          <w:lang w:val="en-US"/>
        </w:rPr>
        <w:pPrChange w:id="964" w:author="Marta" w:date="2024-12-17T22:52:00Z">
          <w:pPr>
            <w:ind w:left="360" w:firstLine="360"/>
          </w:pPr>
        </w:pPrChange>
      </w:pPr>
      <w:r>
        <w:t xml:space="preserve">Также для ведения статистики необходимо включить расширение </w:t>
      </w:r>
      <w:proofErr w:type="spellStart"/>
      <w:r w:rsidRPr="006B12CF">
        <w:t>pg_stat_statements</w:t>
      </w:r>
      <w:proofErr w:type="spellEnd"/>
      <w:r>
        <w:t xml:space="preserve"> и настроить </w:t>
      </w:r>
      <w:proofErr w:type="spellStart"/>
      <w:r w:rsidRPr="006B12CF">
        <w:t>log_statement_stats</w:t>
      </w:r>
      <w:proofErr w:type="spellEnd"/>
      <w:r>
        <w:t>. Код</w:t>
      </w:r>
      <w:r w:rsidRPr="00022653">
        <w:rPr>
          <w:lang w:val="en-US"/>
        </w:rPr>
        <w:t xml:space="preserve"> </w:t>
      </w:r>
      <w:r>
        <w:t>приведен</w:t>
      </w:r>
      <w:r w:rsidRPr="00022653">
        <w:rPr>
          <w:lang w:val="en-US"/>
        </w:rPr>
        <w:t xml:space="preserve"> </w:t>
      </w:r>
      <w:r>
        <w:t>в</w:t>
      </w:r>
      <w:r w:rsidRPr="00022653">
        <w:rPr>
          <w:lang w:val="en-US"/>
        </w:rPr>
        <w:t xml:space="preserve"> </w:t>
      </w:r>
      <w:r>
        <w:t>листинге</w:t>
      </w:r>
      <w:r w:rsidRPr="00022653">
        <w:rPr>
          <w:lang w:val="en-US"/>
        </w:rPr>
        <w:t xml:space="preserve"> 6.1.</w:t>
      </w:r>
    </w:p>
    <w:p w14:paraId="1CD7FD83" w14:textId="77777777" w:rsidR="006B12CF" w:rsidRPr="006B12CF" w:rsidRDefault="006B12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rFonts w:ascii="Courier New" w:hAnsi="Courier New" w:cs="Courier New"/>
          <w:sz w:val="24"/>
          <w:szCs w:val="24"/>
          <w:lang w:val="en-US"/>
        </w:rPr>
        <w:pPrChange w:id="965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left="360"/>
          </w:pPr>
        </w:pPrChange>
      </w:pPr>
      <w:r w:rsidRPr="006B12CF">
        <w:rPr>
          <w:rFonts w:ascii="Courier New" w:hAnsi="Courier New" w:cs="Courier New"/>
          <w:sz w:val="24"/>
          <w:szCs w:val="24"/>
          <w:lang w:val="en-US"/>
        </w:rPr>
        <w:t xml:space="preserve">ALTER SYSTEM SET </w:t>
      </w:r>
      <w:proofErr w:type="spellStart"/>
      <w:r w:rsidRPr="006B12CF">
        <w:rPr>
          <w:rFonts w:ascii="Courier New" w:hAnsi="Courier New" w:cs="Courier New"/>
          <w:sz w:val="24"/>
          <w:szCs w:val="24"/>
          <w:lang w:val="en-US"/>
        </w:rPr>
        <w:t>log_statement_stats</w:t>
      </w:r>
      <w:proofErr w:type="spellEnd"/>
      <w:r w:rsidRPr="006B12CF">
        <w:rPr>
          <w:rFonts w:ascii="Courier New" w:hAnsi="Courier New" w:cs="Courier New"/>
          <w:sz w:val="24"/>
          <w:szCs w:val="24"/>
          <w:lang w:val="en-US"/>
        </w:rPr>
        <w:t xml:space="preserve"> TO on;</w:t>
      </w:r>
    </w:p>
    <w:p w14:paraId="08FA2871" w14:textId="5DF0AAE6" w:rsidR="006B12CF" w:rsidRDefault="006B12C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right" w:pos="10092"/>
        </w:tabs>
        <w:spacing w:after="0"/>
        <w:rPr>
          <w:rFonts w:ascii="Courier New" w:hAnsi="Courier New" w:cs="Courier New"/>
          <w:sz w:val="24"/>
          <w:szCs w:val="24"/>
          <w:lang w:val="en-US"/>
        </w:rPr>
        <w:pPrChange w:id="966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tabs>
              <w:tab w:val="right" w:pos="10092"/>
            </w:tabs>
            <w:spacing w:after="0"/>
            <w:ind w:left="360"/>
          </w:pPr>
        </w:pPrChange>
      </w:pPr>
      <w:r w:rsidRPr="006B12CF">
        <w:rPr>
          <w:rFonts w:ascii="Courier New" w:hAnsi="Courier New" w:cs="Courier New"/>
          <w:sz w:val="24"/>
          <w:szCs w:val="24"/>
          <w:lang w:val="en-US"/>
        </w:rPr>
        <w:t xml:space="preserve">CREATE EXTENSION </w:t>
      </w:r>
      <w:proofErr w:type="spellStart"/>
      <w:r w:rsidRPr="006B12CF">
        <w:rPr>
          <w:rFonts w:ascii="Courier New" w:hAnsi="Courier New" w:cs="Courier New"/>
          <w:sz w:val="24"/>
          <w:szCs w:val="24"/>
          <w:lang w:val="en-US"/>
        </w:rPr>
        <w:t>pg_stat_statements</w:t>
      </w:r>
      <w:proofErr w:type="spellEnd"/>
      <w:r w:rsidRPr="006B12CF">
        <w:rPr>
          <w:rFonts w:ascii="Courier New" w:hAnsi="Courier New" w:cs="Courier New"/>
          <w:sz w:val="24"/>
          <w:szCs w:val="24"/>
          <w:lang w:val="en-US"/>
        </w:rPr>
        <w:t>;</w:t>
      </w:r>
      <w:r>
        <w:rPr>
          <w:rFonts w:ascii="Courier New" w:hAnsi="Courier New" w:cs="Courier New"/>
          <w:sz w:val="24"/>
          <w:szCs w:val="24"/>
          <w:lang w:val="en-US"/>
        </w:rPr>
        <w:tab/>
      </w:r>
    </w:p>
    <w:p w14:paraId="74D929B8" w14:textId="38EA1152" w:rsidR="006B12CF" w:rsidRDefault="006B12CF">
      <w:pPr>
        <w:spacing w:before="240" w:after="280"/>
        <w:jc w:val="center"/>
        <w:pPrChange w:id="967" w:author="Marta" w:date="2024-12-17T22:52:00Z">
          <w:pPr>
            <w:jc w:val="center"/>
          </w:pPr>
        </w:pPrChange>
      </w:pPr>
      <w:r>
        <w:t>Листинг 6.1. – Код настроек для статистики</w:t>
      </w:r>
    </w:p>
    <w:p w14:paraId="06A73762" w14:textId="30A73D4F" w:rsidR="006B12CF" w:rsidRDefault="006B12CF" w:rsidP="006B12CF">
      <w:pPr>
        <w:ind w:firstLine="720"/>
      </w:pPr>
      <w:r>
        <w:t xml:space="preserve">Пример использования – вывод самых </w:t>
      </w:r>
      <w:proofErr w:type="spellStart"/>
      <w:r>
        <w:t>времязатратных</w:t>
      </w:r>
      <w:proofErr w:type="spellEnd"/>
      <w:r>
        <w:t xml:space="preserve"> запросов к </w:t>
      </w:r>
      <w:r w:rsidR="0048489C">
        <w:t>БД</w:t>
      </w:r>
      <w:r>
        <w:t xml:space="preserve">, что помогает разработчикам оптимизировать работу. Вывод приведен на рисунке 6.2. </w:t>
      </w:r>
    </w:p>
    <w:p w14:paraId="3C876212" w14:textId="05893C99" w:rsidR="006B12CF" w:rsidRDefault="006B12CF">
      <w:pPr>
        <w:spacing w:before="280" w:after="240" w:line="240" w:lineRule="auto"/>
        <w:pPrChange w:id="968" w:author="Marta" w:date="2024-12-17T22:52:00Z">
          <w:pPr/>
        </w:pPrChange>
      </w:pPr>
      <w:r w:rsidRPr="006B12CF">
        <w:rPr>
          <w:noProof/>
        </w:rPr>
        <w:lastRenderedPageBreak/>
        <w:drawing>
          <wp:inline distT="0" distB="0" distL="0" distR="0" wp14:anchorId="55B2D5B9" wp14:editId="1269F283">
            <wp:extent cx="6408420" cy="1795780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795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E6651D" w14:textId="4A5802E7" w:rsidR="006B12CF" w:rsidRDefault="006B12CF">
      <w:pPr>
        <w:spacing w:after="280"/>
        <w:jc w:val="center"/>
        <w:pPrChange w:id="969" w:author="Marta" w:date="2024-12-17T22:52:00Z">
          <w:pPr>
            <w:jc w:val="center"/>
          </w:pPr>
        </w:pPrChange>
      </w:pPr>
      <w:r>
        <w:t>Рисунок 6.2. – Вывод запросов</w:t>
      </w:r>
    </w:p>
    <w:p w14:paraId="5DF6A3EC" w14:textId="7227F678" w:rsidR="0048489C" w:rsidRPr="00D54241" w:rsidRDefault="0048489C">
      <w:pPr>
        <w:spacing w:after="280"/>
        <w:ind w:firstLine="720"/>
        <w:rPr>
          <w:rPrChange w:id="970" w:author="Marta" w:date="2024-12-17T21:04:00Z">
            <w:rPr>
              <w:lang w:val="en-US"/>
            </w:rPr>
          </w:rPrChange>
        </w:rPr>
        <w:pPrChange w:id="971" w:author="Marta" w:date="2024-12-17T22:53:00Z">
          <w:pPr>
            <w:ind w:firstLine="720"/>
          </w:pPr>
        </w:pPrChange>
      </w:pPr>
      <w:r>
        <w:t>Для того, чтобы сохранять данные о периодических проверках состояния БД</w:t>
      </w:r>
      <w:ins w:id="972" w:author="Marta" w:date="2024-12-17T23:27:00Z">
        <w:r w:rsidR="003277BE">
          <w:t>,</w:t>
        </w:r>
      </w:ins>
      <w:r>
        <w:t xml:space="preserve"> была создана таблица </w:t>
      </w:r>
      <w:proofErr w:type="spellStart"/>
      <w:r>
        <w:rPr>
          <w:lang w:val="en-US"/>
        </w:rPr>
        <w:t>db</w:t>
      </w:r>
      <w:proofErr w:type="spellEnd"/>
      <w:r w:rsidRPr="0048489C">
        <w:t>_</w:t>
      </w:r>
      <w:del w:id="973" w:author="Marta" w:date="2024-12-17T20:38:00Z">
        <w:r w:rsidDel="00B82308">
          <w:rPr>
            <w:lang w:val="en-US"/>
          </w:rPr>
          <w:delText>reports</w:delText>
        </w:r>
      </w:del>
      <w:ins w:id="974" w:author="Marta" w:date="2024-12-17T20:38:00Z">
        <w:r w:rsidR="00B82308">
          <w:rPr>
            <w:lang w:val="en-US"/>
          </w:rPr>
          <w:t>mon</w:t>
        </w:r>
        <w:r w:rsidR="00B82308" w:rsidRPr="00B82308">
          <w:rPr>
            <w:rPrChange w:id="975" w:author="Marta" w:date="2024-12-17T20:38:00Z">
              <w:rPr>
                <w:lang w:val="en-US"/>
              </w:rPr>
            </w:rPrChange>
          </w:rPr>
          <w:t>_</w:t>
        </w:r>
        <w:r w:rsidR="00B82308">
          <w:rPr>
            <w:lang w:val="en-US"/>
          </w:rPr>
          <w:t>stats</w:t>
        </w:r>
      </w:ins>
      <w:r>
        <w:t xml:space="preserve">, в которой хранится </w:t>
      </w:r>
      <w:del w:id="976" w:author="Marta" w:date="2024-12-17T20:38:00Z">
        <w:r w:rsidDel="00B82308">
          <w:delText xml:space="preserve">отчет </w:delText>
        </w:r>
      </w:del>
      <w:ins w:id="977" w:author="Marta" w:date="2024-12-17T20:38:00Z">
        <w:r w:rsidR="00B82308">
          <w:t xml:space="preserve">данные проверки </w:t>
        </w:r>
      </w:ins>
      <w:r>
        <w:t>и дата проверки. Код</w:t>
      </w:r>
      <w:r w:rsidRPr="00D54241">
        <w:rPr>
          <w:rPrChange w:id="978" w:author="Marta" w:date="2024-12-17T21:04:00Z">
            <w:rPr>
              <w:lang w:val="en-US"/>
            </w:rPr>
          </w:rPrChange>
        </w:rPr>
        <w:t xml:space="preserve"> </w:t>
      </w:r>
      <w:r>
        <w:t>создания</w:t>
      </w:r>
      <w:r w:rsidRPr="00D54241">
        <w:rPr>
          <w:rPrChange w:id="979" w:author="Marta" w:date="2024-12-17T21:04:00Z">
            <w:rPr>
              <w:lang w:val="en-US"/>
            </w:rPr>
          </w:rPrChange>
        </w:rPr>
        <w:t xml:space="preserve"> </w:t>
      </w:r>
      <w:r>
        <w:t>приведен</w:t>
      </w:r>
      <w:r w:rsidRPr="00D54241">
        <w:rPr>
          <w:rPrChange w:id="980" w:author="Marta" w:date="2024-12-17T21:04:00Z">
            <w:rPr>
              <w:lang w:val="en-US"/>
            </w:rPr>
          </w:rPrChange>
        </w:rPr>
        <w:t xml:space="preserve"> </w:t>
      </w:r>
      <w:r>
        <w:t>в</w:t>
      </w:r>
      <w:r w:rsidRPr="00D54241">
        <w:rPr>
          <w:rPrChange w:id="981" w:author="Marta" w:date="2024-12-17T21:04:00Z">
            <w:rPr>
              <w:lang w:val="en-US"/>
            </w:rPr>
          </w:rPrChange>
        </w:rPr>
        <w:t xml:space="preserve"> </w:t>
      </w:r>
      <w:r>
        <w:t>листинге</w:t>
      </w:r>
      <w:r w:rsidRPr="00D54241">
        <w:rPr>
          <w:rPrChange w:id="982" w:author="Marta" w:date="2024-12-17T21:04:00Z">
            <w:rPr>
              <w:lang w:val="en-US"/>
            </w:rPr>
          </w:rPrChange>
        </w:rPr>
        <w:t xml:space="preserve"> 6.2.</w:t>
      </w:r>
    </w:p>
    <w:p w14:paraId="5DB39B60" w14:textId="77777777" w:rsidR="00B82308" w:rsidRPr="007F57B9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83" w:author="Marta" w:date="2024-12-17T20:37:00Z"/>
          <w:rFonts w:ascii="Courier New" w:hAnsi="Courier New" w:cs="Courier New"/>
          <w:sz w:val="24"/>
          <w:szCs w:val="24"/>
          <w:lang w:val="en-US"/>
        </w:rPr>
        <w:pPrChange w:id="984" w:author="Marta" w:date="2024-12-17T20:38:00Z">
          <w:pPr>
            <w:ind w:firstLine="720"/>
          </w:pPr>
        </w:pPrChange>
      </w:pPr>
      <w:ins w:id="985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>create</w:t>
        </w:r>
        <w:r w:rsidRPr="007F57B9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r w:rsidRPr="00B82308">
          <w:rPr>
            <w:rFonts w:ascii="Courier New" w:hAnsi="Courier New" w:cs="Courier New"/>
            <w:sz w:val="24"/>
            <w:szCs w:val="24"/>
            <w:lang w:val="en-US"/>
          </w:rPr>
          <w:t>table</w:t>
        </w:r>
        <w:r w:rsidRPr="007F57B9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db</w:t>
        </w:r>
        <w:r w:rsidRPr="007F57B9">
          <w:rPr>
            <w:rFonts w:ascii="Courier New" w:hAnsi="Courier New" w:cs="Courier New"/>
            <w:sz w:val="24"/>
            <w:szCs w:val="24"/>
            <w:lang w:val="en-US"/>
          </w:rPr>
          <w:t>_</w:t>
        </w:r>
        <w:r w:rsidRPr="00B82308">
          <w:rPr>
            <w:rFonts w:ascii="Courier New" w:hAnsi="Courier New" w:cs="Courier New"/>
            <w:sz w:val="24"/>
            <w:szCs w:val="24"/>
            <w:lang w:val="en-US"/>
          </w:rPr>
          <w:t>mon</w:t>
        </w:r>
        <w:r w:rsidRPr="007F57B9">
          <w:rPr>
            <w:rFonts w:ascii="Courier New" w:hAnsi="Courier New" w:cs="Courier New"/>
            <w:sz w:val="24"/>
            <w:szCs w:val="24"/>
            <w:lang w:val="en-US"/>
          </w:rPr>
          <w:t>_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stats</w:t>
        </w:r>
        <w:proofErr w:type="spellEnd"/>
        <w:r w:rsidRPr="007F57B9">
          <w:rPr>
            <w:rFonts w:ascii="Courier New" w:hAnsi="Courier New" w:cs="Courier New"/>
            <w:sz w:val="24"/>
            <w:szCs w:val="24"/>
            <w:lang w:val="en-US"/>
          </w:rPr>
          <w:t>(</w:t>
        </w:r>
        <w:proofErr w:type="gramEnd"/>
      </w:ins>
    </w:p>
    <w:p w14:paraId="4E5C8D10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86" w:author="Marta" w:date="2024-12-17T20:37:00Z"/>
          <w:rFonts w:ascii="Courier New" w:hAnsi="Courier New" w:cs="Courier New"/>
          <w:sz w:val="24"/>
          <w:szCs w:val="24"/>
          <w:lang w:val="en-US"/>
        </w:rPr>
        <w:pPrChange w:id="987" w:author="Marta" w:date="2024-12-17T20:38:00Z">
          <w:pPr>
            <w:ind w:firstLine="720"/>
          </w:pPr>
        </w:pPrChange>
      </w:pPr>
      <w:ins w:id="988" w:author="Marta" w:date="2024-12-17T20:37:00Z">
        <w:r w:rsidRPr="007F57B9">
          <w:rPr>
            <w:rFonts w:ascii="Courier New" w:hAnsi="Courier New" w:cs="Courier New"/>
            <w:sz w:val="24"/>
            <w:szCs w:val="24"/>
            <w:lang w:val="en-US"/>
          </w:rPr>
          <w:tab/>
        </w:r>
        <w:r w:rsidRPr="00B82308">
          <w:rPr>
            <w:rFonts w:ascii="Courier New" w:hAnsi="Courier New" w:cs="Courier New"/>
            <w:sz w:val="24"/>
            <w:szCs w:val="24"/>
            <w:lang w:val="en-US"/>
          </w:rPr>
          <w:t>id SERIAL PRIMARY KEY,</w:t>
        </w:r>
      </w:ins>
    </w:p>
    <w:p w14:paraId="4F9C7AD3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89" w:author="Marta" w:date="2024-12-17T20:37:00Z"/>
          <w:rFonts w:ascii="Courier New" w:hAnsi="Courier New" w:cs="Courier New"/>
          <w:sz w:val="24"/>
          <w:szCs w:val="24"/>
          <w:lang w:val="en-US"/>
        </w:rPr>
        <w:pPrChange w:id="990" w:author="Marta" w:date="2024-12-17T20:38:00Z">
          <w:pPr>
            <w:ind w:firstLine="720"/>
          </w:pPr>
        </w:pPrChange>
      </w:pPr>
      <w:ins w:id="991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database_name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VARCHAR(</w:t>
        </w:r>
        <w:proofErr w:type="gram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>255),</w:t>
        </w:r>
      </w:ins>
    </w:p>
    <w:p w14:paraId="4120CC97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92" w:author="Marta" w:date="2024-12-17T20:37:00Z"/>
          <w:rFonts w:ascii="Courier New" w:hAnsi="Courier New" w:cs="Courier New"/>
          <w:sz w:val="24"/>
          <w:szCs w:val="24"/>
          <w:lang w:val="en-US"/>
        </w:rPr>
        <w:pPrChange w:id="993" w:author="Marta" w:date="2024-12-17T20:38:00Z">
          <w:pPr>
            <w:ind w:firstLine="720"/>
          </w:pPr>
        </w:pPrChange>
      </w:pPr>
      <w:ins w:id="994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total_size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VARCHAR(</w:t>
        </w:r>
        <w:proofErr w:type="gram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>50),</w:t>
        </w:r>
      </w:ins>
    </w:p>
    <w:p w14:paraId="225591D4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95" w:author="Marta" w:date="2024-12-17T20:37:00Z"/>
          <w:rFonts w:ascii="Courier New" w:hAnsi="Courier New" w:cs="Courier New"/>
          <w:sz w:val="24"/>
          <w:szCs w:val="24"/>
          <w:lang w:val="en-US"/>
        </w:rPr>
        <w:pPrChange w:id="996" w:author="Marta" w:date="2024-12-17T20:38:00Z">
          <w:pPr>
            <w:ind w:firstLine="720"/>
          </w:pPr>
        </w:pPrChange>
      </w:pPr>
      <w:ins w:id="997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table_size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VARCHAR(</w:t>
        </w:r>
        <w:proofErr w:type="gram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>50),</w:t>
        </w:r>
      </w:ins>
    </w:p>
    <w:p w14:paraId="47C824BE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998" w:author="Marta" w:date="2024-12-17T20:37:00Z"/>
          <w:rFonts w:ascii="Courier New" w:hAnsi="Courier New" w:cs="Courier New"/>
          <w:sz w:val="24"/>
          <w:szCs w:val="24"/>
          <w:lang w:val="en-US"/>
        </w:rPr>
        <w:pPrChange w:id="999" w:author="Marta" w:date="2024-12-17T20:38:00Z">
          <w:pPr>
            <w:ind w:firstLine="720"/>
          </w:pPr>
        </w:pPrChange>
      </w:pPr>
      <w:ins w:id="1000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index_size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VARCHAR(</w:t>
        </w:r>
        <w:proofErr w:type="gram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>50),</w:t>
        </w:r>
      </w:ins>
    </w:p>
    <w:p w14:paraId="643665BD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01" w:author="Marta" w:date="2024-12-17T20:37:00Z"/>
          <w:rFonts w:ascii="Courier New" w:hAnsi="Courier New" w:cs="Courier New"/>
          <w:sz w:val="24"/>
          <w:szCs w:val="24"/>
          <w:lang w:val="en-US"/>
        </w:rPr>
        <w:pPrChange w:id="1002" w:author="Marta" w:date="2024-12-17T20:38:00Z">
          <w:pPr>
            <w:ind w:firstLine="720"/>
          </w:pPr>
        </w:pPrChange>
      </w:pPr>
      <w:ins w:id="1003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used_space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</w:t>
        </w:r>
        <w:proofErr w:type="gram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VARCHAR(</w:t>
        </w:r>
        <w:proofErr w:type="gram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>50),</w:t>
        </w:r>
      </w:ins>
    </w:p>
    <w:p w14:paraId="15E9DFE6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04" w:author="Marta" w:date="2024-12-17T20:37:00Z"/>
          <w:rFonts w:ascii="Courier New" w:hAnsi="Courier New" w:cs="Courier New"/>
          <w:sz w:val="24"/>
          <w:szCs w:val="24"/>
          <w:lang w:val="en-US"/>
        </w:rPr>
        <w:pPrChange w:id="1005" w:author="Marta" w:date="2024-12-17T20:38:00Z">
          <w:pPr>
            <w:ind w:firstLine="720"/>
          </w:pPr>
        </w:pPrChange>
      </w:pPr>
      <w:ins w:id="1006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active_connections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INTEGER,</w:t>
        </w:r>
      </w:ins>
    </w:p>
    <w:p w14:paraId="483F4509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07" w:author="Marta" w:date="2024-12-17T20:37:00Z"/>
          <w:rFonts w:ascii="Courier New" w:hAnsi="Courier New" w:cs="Courier New"/>
          <w:sz w:val="24"/>
          <w:szCs w:val="24"/>
          <w:lang w:val="en-US"/>
        </w:rPr>
        <w:pPrChange w:id="1008" w:author="Marta" w:date="2024-12-17T20:38:00Z">
          <w:pPr>
            <w:ind w:firstLine="720"/>
          </w:pPr>
        </w:pPrChange>
      </w:pPr>
      <w:ins w:id="1009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idle_connections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INTEGER,</w:t>
        </w:r>
      </w:ins>
    </w:p>
    <w:p w14:paraId="3E4832E0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10" w:author="Marta" w:date="2024-12-17T20:37:00Z"/>
          <w:rFonts w:ascii="Courier New" w:hAnsi="Courier New" w:cs="Courier New"/>
          <w:sz w:val="24"/>
          <w:szCs w:val="24"/>
          <w:lang w:val="en-US"/>
        </w:rPr>
        <w:pPrChange w:id="1011" w:author="Marta" w:date="2024-12-17T20:38:00Z">
          <w:pPr>
            <w:ind w:firstLine="720"/>
          </w:pPr>
        </w:pPrChange>
      </w:pPr>
      <w:ins w:id="1012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total_connections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INTEGER,</w:t>
        </w:r>
      </w:ins>
    </w:p>
    <w:p w14:paraId="72D49596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13" w:author="Marta" w:date="2024-12-17T20:37:00Z"/>
          <w:rFonts w:ascii="Courier New" w:hAnsi="Courier New" w:cs="Courier New"/>
          <w:sz w:val="24"/>
          <w:szCs w:val="24"/>
          <w:lang w:val="en-US"/>
        </w:rPr>
        <w:pPrChange w:id="1014" w:author="Marta" w:date="2024-12-17T20:38:00Z">
          <w:pPr>
            <w:ind w:firstLine="720"/>
          </w:pPr>
        </w:pPrChange>
      </w:pPr>
      <w:ins w:id="1015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total_commits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INTEGER,</w:t>
        </w:r>
      </w:ins>
    </w:p>
    <w:p w14:paraId="607B9001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16" w:author="Marta" w:date="2024-12-17T20:37:00Z"/>
          <w:rFonts w:ascii="Courier New" w:hAnsi="Courier New" w:cs="Courier New"/>
          <w:sz w:val="24"/>
          <w:szCs w:val="24"/>
          <w:lang w:val="en-US"/>
        </w:rPr>
        <w:pPrChange w:id="1017" w:author="Marta" w:date="2024-12-17T20:38:00Z">
          <w:pPr>
            <w:ind w:firstLine="720"/>
          </w:pPr>
        </w:pPrChange>
      </w:pPr>
      <w:ins w:id="1018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total_rollbacks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INTEGER,</w:t>
        </w:r>
      </w:ins>
    </w:p>
    <w:p w14:paraId="7F506195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19" w:author="Marta" w:date="2024-12-17T20:37:00Z"/>
          <w:rFonts w:ascii="Courier New" w:hAnsi="Courier New" w:cs="Courier New"/>
          <w:sz w:val="24"/>
          <w:szCs w:val="24"/>
          <w:lang w:val="en-US"/>
        </w:rPr>
        <w:pPrChange w:id="1020" w:author="Marta" w:date="2024-12-17T20:38:00Z">
          <w:pPr>
            <w:ind w:firstLine="720"/>
          </w:pPr>
        </w:pPrChange>
      </w:pPr>
      <w:ins w:id="1021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deadlocks INTEGER,</w:t>
        </w:r>
      </w:ins>
    </w:p>
    <w:p w14:paraId="49BC8E8F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22" w:author="Marta" w:date="2024-12-17T20:37:00Z"/>
          <w:rFonts w:ascii="Courier New" w:hAnsi="Courier New" w:cs="Courier New"/>
          <w:sz w:val="24"/>
          <w:szCs w:val="24"/>
          <w:lang w:val="en-US"/>
        </w:rPr>
        <w:pPrChange w:id="1023" w:author="Marta" w:date="2024-12-17T20:38:00Z">
          <w:pPr>
            <w:ind w:firstLine="720"/>
          </w:pPr>
        </w:pPrChange>
      </w:pPr>
      <w:ins w:id="1024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critical_errors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 DEFAULT 0,</w:t>
        </w:r>
      </w:ins>
    </w:p>
    <w:p w14:paraId="61B5E07C" w14:textId="77777777" w:rsidR="00B82308" w:rsidRPr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25" w:author="Marta" w:date="2024-12-17T20:37:00Z"/>
          <w:rFonts w:ascii="Courier New" w:hAnsi="Courier New" w:cs="Courier New"/>
          <w:sz w:val="24"/>
          <w:szCs w:val="24"/>
          <w:lang w:val="en-US"/>
        </w:rPr>
        <w:pPrChange w:id="1026" w:author="Marta" w:date="2024-12-17T20:38:00Z">
          <w:pPr>
            <w:ind w:firstLine="720"/>
          </w:pPr>
        </w:pPrChange>
      </w:pPr>
      <w:ins w:id="1027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warning_errors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INTEGER DEFAULT 0,</w:t>
        </w:r>
      </w:ins>
    </w:p>
    <w:p w14:paraId="578A3239" w14:textId="194809A6" w:rsidR="0048489C" w:rsidDel="00B82308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jc w:val="center"/>
        <w:rPr>
          <w:del w:id="1028" w:author="Marta" w:date="2024-12-17T20:37:00Z"/>
          <w:rFonts w:ascii="Courier New" w:hAnsi="Courier New" w:cs="Courier New"/>
          <w:sz w:val="24"/>
          <w:szCs w:val="24"/>
          <w:lang w:val="en-US"/>
        </w:rPr>
        <w:pPrChange w:id="1029" w:author="Marta" w:date="2024-12-17T20:38:00Z">
          <w:pPr>
            <w:ind w:firstLine="720"/>
            <w:jc w:val="center"/>
          </w:pPr>
        </w:pPrChange>
      </w:pPr>
      <w:ins w:id="1030" w:author="Marta" w:date="2024-12-17T20:37:00Z"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   timestamp </w:t>
        </w:r>
        <w:proofErr w:type="spellStart"/>
        <w:r w:rsidRPr="00B82308">
          <w:rPr>
            <w:rFonts w:ascii="Courier New" w:hAnsi="Courier New" w:cs="Courier New"/>
            <w:sz w:val="24"/>
            <w:szCs w:val="24"/>
            <w:lang w:val="en-US"/>
          </w:rPr>
          <w:t>TIMESTAMP</w:t>
        </w:r>
        <w:proofErr w:type="spellEnd"/>
        <w:r w:rsidRPr="00B82308">
          <w:rPr>
            <w:rFonts w:ascii="Courier New" w:hAnsi="Courier New" w:cs="Courier New"/>
            <w:sz w:val="24"/>
            <w:szCs w:val="24"/>
            <w:lang w:val="en-US"/>
          </w:rPr>
          <w:t xml:space="preserve"> DEFAULT CURRENT_TIMESTAMP);</w:t>
        </w:r>
      </w:ins>
      <w:del w:id="1031" w:author="Marta" w:date="2024-12-17T20:37:00Z">
        <w:r w:rsidR="0048489C" w:rsidRPr="0048489C" w:rsidDel="00B82308">
          <w:rPr>
            <w:rFonts w:ascii="Courier New" w:hAnsi="Courier New" w:cs="Courier New"/>
            <w:sz w:val="24"/>
            <w:szCs w:val="24"/>
            <w:lang w:val="en-US"/>
          </w:rPr>
          <w:delText>create table db_reports (</w:delText>
        </w:r>
      </w:del>
    </w:p>
    <w:p w14:paraId="0EE8EFE6" w14:textId="77777777" w:rsidR="00B82308" w:rsidRPr="0048489C" w:rsidRDefault="00B82308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ind w:firstLine="142"/>
        <w:rPr>
          <w:ins w:id="1032" w:author="Marta" w:date="2024-12-17T20:37:00Z"/>
          <w:rFonts w:ascii="Courier New" w:hAnsi="Courier New" w:cs="Courier New"/>
          <w:sz w:val="24"/>
          <w:szCs w:val="24"/>
          <w:lang w:val="en-US"/>
        </w:rPr>
        <w:pPrChange w:id="1033" w:author="Marta" w:date="2024-12-17T20:38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20"/>
          </w:pPr>
        </w:pPrChange>
      </w:pPr>
    </w:p>
    <w:p w14:paraId="6BB59B35" w14:textId="6CBE1135" w:rsidR="0048489C" w:rsidRPr="0048489C" w:rsidDel="00B82308" w:rsidRDefault="004848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1034" w:author="Marta" w:date="2024-12-17T20:37:00Z"/>
          <w:rFonts w:ascii="Courier New" w:hAnsi="Courier New" w:cs="Courier New"/>
          <w:sz w:val="24"/>
          <w:szCs w:val="24"/>
          <w:lang w:val="en-US"/>
        </w:rPr>
        <w:pPrChange w:id="1035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20"/>
          </w:pPr>
        </w:pPrChange>
      </w:pPr>
      <w:del w:id="1036" w:author="Marta" w:date="2024-12-17T20:37:00Z">
        <w:r w:rsidRPr="0048489C" w:rsidDel="00B82308">
          <w:rPr>
            <w:rFonts w:ascii="Courier New" w:hAnsi="Courier New" w:cs="Courier New"/>
            <w:sz w:val="24"/>
            <w:szCs w:val="24"/>
            <w:lang w:val="en-US"/>
          </w:rPr>
          <w:delText xml:space="preserve">    id serial primary key,</w:delText>
        </w:r>
      </w:del>
    </w:p>
    <w:p w14:paraId="31102CAD" w14:textId="52A71FE1" w:rsidR="0048489C" w:rsidRPr="0048489C" w:rsidDel="00B82308" w:rsidRDefault="004848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1037" w:author="Marta" w:date="2024-12-17T20:37:00Z"/>
          <w:rFonts w:ascii="Courier New" w:hAnsi="Courier New" w:cs="Courier New"/>
          <w:sz w:val="24"/>
          <w:szCs w:val="24"/>
          <w:lang w:val="en-US"/>
        </w:rPr>
        <w:pPrChange w:id="1038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20"/>
          </w:pPr>
        </w:pPrChange>
      </w:pPr>
      <w:del w:id="1039" w:author="Marta" w:date="2024-12-17T20:37:00Z">
        <w:r w:rsidRPr="0048489C" w:rsidDel="00B82308">
          <w:rPr>
            <w:rFonts w:ascii="Courier New" w:hAnsi="Courier New" w:cs="Courier New"/>
            <w:sz w:val="24"/>
            <w:szCs w:val="24"/>
            <w:lang w:val="en-US"/>
          </w:rPr>
          <w:delText xml:space="preserve">    report text,</w:delText>
        </w:r>
      </w:del>
    </w:p>
    <w:p w14:paraId="548EBC64" w14:textId="707EDDDE" w:rsidR="0048489C" w:rsidRPr="0048489C" w:rsidDel="00B82308" w:rsidRDefault="004848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1040" w:author="Marta" w:date="2024-12-17T20:37:00Z"/>
          <w:rFonts w:ascii="Courier New" w:hAnsi="Courier New" w:cs="Courier New"/>
          <w:sz w:val="24"/>
          <w:szCs w:val="24"/>
          <w:lang w:val="en-US"/>
        </w:rPr>
        <w:pPrChange w:id="1041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20"/>
          </w:pPr>
        </w:pPrChange>
      </w:pPr>
      <w:del w:id="1042" w:author="Marta" w:date="2024-12-17T20:37:00Z">
        <w:r w:rsidRPr="0048489C" w:rsidDel="00B82308">
          <w:rPr>
            <w:rFonts w:ascii="Courier New" w:hAnsi="Courier New" w:cs="Courier New"/>
            <w:sz w:val="24"/>
            <w:szCs w:val="24"/>
            <w:lang w:val="en-US"/>
          </w:rPr>
          <w:delText xml:space="preserve">    created_at timestamp default current_timestamp</w:delText>
        </w:r>
      </w:del>
    </w:p>
    <w:p w14:paraId="246EE3B2" w14:textId="34E203AC" w:rsidR="0048489C" w:rsidRPr="0048489C" w:rsidDel="00B82308" w:rsidRDefault="0048489C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del w:id="1043" w:author="Marta" w:date="2024-12-17T20:37:00Z"/>
          <w:rFonts w:ascii="Courier New" w:hAnsi="Courier New" w:cs="Courier New"/>
          <w:sz w:val="24"/>
          <w:szCs w:val="24"/>
        </w:rPr>
        <w:pPrChange w:id="1044" w:author="Marta" w:date="2024-12-17T19:56:00Z">
          <w:pPr>
            <w:pBdr>
              <w:top w:val="single" w:sz="4" w:space="1" w:color="auto"/>
              <w:left w:val="single" w:sz="4" w:space="4" w:color="auto"/>
              <w:bottom w:val="single" w:sz="4" w:space="1" w:color="auto"/>
              <w:right w:val="single" w:sz="4" w:space="4" w:color="auto"/>
            </w:pBdr>
            <w:spacing w:after="0"/>
            <w:ind w:firstLine="720"/>
          </w:pPr>
        </w:pPrChange>
      </w:pPr>
      <w:del w:id="1045" w:author="Marta" w:date="2024-12-17T20:37:00Z">
        <w:r w:rsidRPr="0048489C" w:rsidDel="00B82308">
          <w:rPr>
            <w:rFonts w:ascii="Courier New" w:hAnsi="Courier New" w:cs="Courier New"/>
            <w:sz w:val="24"/>
            <w:szCs w:val="24"/>
          </w:rPr>
          <w:delText>);</w:delText>
        </w:r>
      </w:del>
    </w:p>
    <w:p w14:paraId="6618906C" w14:textId="5E80CC2D" w:rsidR="0048489C" w:rsidRPr="0048489C" w:rsidRDefault="0048489C">
      <w:pPr>
        <w:spacing w:before="240" w:after="280" w:line="240" w:lineRule="auto"/>
        <w:ind w:firstLine="720"/>
        <w:jc w:val="center"/>
        <w:pPrChange w:id="1046" w:author="Marta" w:date="2024-12-17T22:53:00Z">
          <w:pPr>
            <w:ind w:firstLine="720"/>
            <w:jc w:val="center"/>
          </w:pPr>
        </w:pPrChange>
      </w:pPr>
      <w:r>
        <w:t>Листинг 6.2. – Создание таблицы для отчетов</w:t>
      </w:r>
    </w:p>
    <w:p w14:paraId="2D742625" w14:textId="51C479E0" w:rsidR="0048489C" w:rsidRDefault="0048489C" w:rsidP="0048489C">
      <w:pPr>
        <w:ind w:firstLine="720"/>
      </w:pPr>
      <w:r>
        <w:t xml:space="preserve">Для удобства периодической проверки производительности и состояния БД </w:t>
      </w:r>
      <w:del w:id="1047" w:author="Marta" w:date="2024-12-17T20:50:00Z">
        <w:r w:rsidDel="00F018A1">
          <w:delText xml:space="preserve">необходимо </w:delText>
        </w:r>
      </w:del>
      <w:ins w:id="1048" w:author="Marta" w:date="2024-12-17T20:50:00Z">
        <w:r w:rsidR="00F018A1">
          <w:t xml:space="preserve">можно </w:t>
        </w:r>
      </w:ins>
      <w:r>
        <w:t xml:space="preserve">установить расширение </w:t>
      </w:r>
      <w:proofErr w:type="spellStart"/>
      <w:r>
        <w:rPr>
          <w:lang w:val="en-US"/>
        </w:rPr>
        <w:t>pgAgent</w:t>
      </w:r>
      <w:proofErr w:type="spellEnd"/>
      <w:r>
        <w:t>, с помощью которого можно выполнять периодические работы (</w:t>
      </w:r>
      <w:r>
        <w:rPr>
          <w:lang w:val="en-US"/>
        </w:rPr>
        <w:t>Jobs</w:t>
      </w:r>
      <w:r>
        <w:t>). Скриншот приведен на рисунке 6.3.</w:t>
      </w:r>
    </w:p>
    <w:p w14:paraId="6DF82A63" w14:textId="14E0D31D" w:rsidR="0048489C" w:rsidRDefault="0048489C">
      <w:pPr>
        <w:spacing w:before="280" w:after="240" w:line="240" w:lineRule="auto"/>
        <w:jc w:val="center"/>
        <w:pPrChange w:id="1049" w:author="Marta" w:date="2024-12-17T22:53:00Z">
          <w:pPr>
            <w:ind w:firstLine="720"/>
          </w:pPr>
        </w:pPrChange>
      </w:pPr>
      <w:r w:rsidRPr="0048489C">
        <w:rPr>
          <w:noProof/>
        </w:rPr>
        <w:drawing>
          <wp:inline distT="0" distB="0" distL="0" distR="0" wp14:anchorId="40241BB6" wp14:editId="637BD953">
            <wp:extent cx="3421380" cy="1340334"/>
            <wp:effectExtent l="0" t="0" r="7620" b="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504930" cy="1373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FB184" w14:textId="0E25C5E0" w:rsidR="0048489C" w:rsidRPr="00022653" w:rsidRDefault="0048489C">
      <w:pPr>
        <w:spacing w:before="240" w:after="280"/>
        <w:ind w:firstLine="720"/>
        <w:jc w:val="center"/>
        <w:pPrChange w:id="1050" w:author="Marta" w:date="2024-12-17T22:55:00Z">
          <w:pPr>
            <w:ind w:firstLine="720"/>
            <w:jc w:val="center"/>
          </w:pPr>
        </w:pPrChange>
      </w:pPr>
      <w:r>
        <w:t xml:space="preserve">Рисунок 6.3. – </w:t>
      </w:r>
      <w:proofErr w:type="spellStart"/>
      <w:r>
        <w:rPr>
          <w:lang w:val="en-US"/>
        </w:rPr>
        <w:t>pgAgent</w:t>
      </w:r>
      <w:proofErr w:type="spellEnd"/>
      <w:r w:rsidRPr="00022653">
        <w:t xml:space="preserve"> </w:t>
      </w:r>
      <w:r>
        <w:rPr>
          <w:lang w:val="en-US"/>
        </w:rPr>
        <w:t>Jobs</w:t>
      </w:r>
    </w:p>
    <w:p w14:paraId="5A24C896" w14:textId="65385D7D" w:rsidR="0048489C" w:rsidRDefault="0048489C" w:rsidP="0048489C">
      <w:pPr>
        <w:ind w:firstLine="720"/>
      </w:pPr>
      <w:r>
        <w:lastRenderedPageBreak/>
        <w:t>Выполнение работ настраивается через интерфейс, где указываются параметры (база данных, пользователь), исполняемый код (ри</w:t>
      </w:r>
      <w:ins w:id="1051" w:author="Marta" w:date="2024-12-17T20:50:00Z">
        <w:r w:rsidR="00F018A1">
          <w:t>с.</w:t>
        </w:r>
      </w:ins>
      <w:del w:id="1052" w:author="Marta" w:date="2024-12-17T20:50:00Z">
        <w:r w:rsidDel="00F018A1">
          <w:delText>сунок</w:delText>
        </w:r>
      </w:del>
      <w:r>
        <w:t xml:space="preserve"> 6.4</w:t>
      </w:r>
      <w:del w:id="1053" w:author="Marta" w:date="2024-12-17T20:50:00Z">
        <w:r w:rsidDel="00F018A1">
          <w:delText>.</w:delText>
        </w:r>
      </w:del>
      <w:r>
        <w:t>)</w:t>
      </w:r>
      <w:r w:rsidR="00D76A9A">
        <w:t>,</w:t>
      </w:r>
      <w:r>
        <w:t xml:space="preserve"> расписание</w:t>
      </w:r>
      <w:r w:rsidR="00D76A9A">
        <w:t xml:space="preserve"> и другие необходимые настройки.</w:t>
      </w:r>
    </w:p>
    <w:p w14:paraId="46AD87EB" w14:textId="7791F1D3" w:rsidR="0048489C" w:rsidRDefault="0048489C">
      <w:pPr>
        <w:spacing w:before="280" w:after="240" w:line="240" w:lineRule="auto"/>
        <w:pPrChange w:id="1054" w:author="Marta" w:date="2024-12-17T22:56:00Z">
          <w:pPr/>
        </w:pPrChange>
      </w:pPr>
      <w:del w:id="1055" w:author="Marta" w:date="2024-12-17T20:53:00Z">
        <w:r w:rsidRPr="0048489C" w:rsidDel="00F018A1">
          <w:rPr>
            <w:noProof/>
          </w:rPr>
          <w:drawing>
            <wp:inline distT="0" distB="0" distL="0" distR="0" wp14:anchorId="19B44CF9" wp14:editId="54D939E4">
              <wp:extent cx="6408420" cy="1287145"/>
              <wp:effectExtent l="0" t="0" r="0" b="8255"/>
              <wp:docPr id="14" name="Рисунок 1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2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128714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56" w:author="Marta" w:date="2024-12-17T20:53:00Z">
        <w:r w:rsidR="00F018A1" w:rsidRPr="00F018A1">
          <w:rPr>
            <w:noProof/>
          </w:rPr>
          <w:drawing>
            <wp:inline distT="0" distB="0" distL="0" distR="0" wp14:anchorId="6B46DB7D" wp14:editId="6EB6D839">
              <wp:extent cx="6408420" cy="1110615"/>
              <wp:effectExtent l="0" t="0" r="0" b="0"/>
              <wp:docPr id="23" name="Рисунок 2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3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1110615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50343AF7" w14:textId="3485EC79" w:rsidR="0048489C" w:rsidRDefault="0048489C">
      <w:pPr>
        <w:spacing w:before="240" w:after="280" w:line="240" w:lineRule="auto"/>
        <w:jc w:val="center"/>
        <w:pPrChange w:id="1057" w:author="Marta" w:date="2024-12-17T22:56:00Z">
          <w:pPr>
            <w:jc w:val="center"/>
          </w:pPr>
        </w:pPrChange>
      </w:pPr>
      <w:r>
        <w:t xml:space="preserve">Рисунок 6.4. – Настройка выполнения </w:t>
      </w:r>
      <w:r w:rsidR="00D76A9A">
        <w:t>периодических проверок.</w:t>
      </w:r>
    </w:p>
    <w:p w14:paraId="10CDA943" w14:textId="0D8372EE" w:rsidR="00D76A9A" w:rsidRDefault="00D76A9A" w:rsidP="00D76A9A">
      <w:pPr>
        <w:ind w:firstLine="720"/>
      </w:pPr>
      <w:r>
        <w:t>Пример содержания таблицы отчетов приведен на рисунке 6.5.</w:t>
      </w:r>
    </w:p>
    <w:p w14:paraId="06DCCC96" w14:textId="6A2B1D07" w:rsidR="00D76A9A" w:rsidRDefault="00D76A9A">
      <w:pPr>
        <w:spacing w:before="280" w:after="240"/>
        <w:pPrChange w:id="1058" w:author="Marta" w:date="2024-12-17T22:56:00Z">
          <w:pPr/>
        </w:pPrChange>
      </w:pPr>
      <w:del w:id="1059" w:author="Marta" w:date="2024-12-17T20:53:00Z">
        <w:r w:rsidRPr="00D76A9A" w:rsidDel="00F018A1">
          <w:rPr>
            <w:noProof/>
          </w:rPr>
          <w:drawing>
            <wp:inline distT="0" distB="0" distL="0" distR="0" wp14:anchorId="492DFA57" wp14:editId="21606EDA">
              <wp:extent cx="6408420" cy="1029970"/>
              <wp:effectExtent l="0" t="0" r="0" b="0"/>
              <wp:docPr id="15" name="Рисунок 15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4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102997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del>
      <w:ins w:id="1060" w:author="Marta" w:date="2024-12-17T20:53:00Z">
        <w:r w:rsidR="00F018A1" w:rsidRPr="00F018A1">
          <w:rPr>
            <w:noProof/>
          </w:rPr>
          <w:drawing>
            <wp:inline distT="0" distB="0" distL="0" distR="0" wp14:anchorId="42153550" wp14:editId="736E5120">
              <wp:extent cx="6408420" cy="1606550"/>
              <wp:effectExtent l="0" t="0" r="0" b="0"/>
              <wp:docPr id="22" name="Рисунок 22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5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6408420" cy="1606550"/>
                      </a:xfrm>
                      <a:prstGeom prst="rect">
                        <a:avLst/>
                      </a:prstGeom>
                    </pic:spPr>
                  </pic:pic>
                </a:graphicData>
              </a:graphic>
            </wp:inline>
          </w:drawing>
        </w:r>
      </w:ins>
    </w:p>
    <w:p w14:paraId="200FBC7A" w14:textId="272FC15A" w:rsidR="00D76A9A" w:rsidRDefault="00D76A9A" w:rsidP="00E25B6F">
      <w:pPr>
        <w:spacing w:before="240" w:after="280" w:line="240" w:lineRule="auto"/>
        <w:jc w:val="center"/>
        <w:rPr>
          <w:ins w:id="1061" w:author="Marta" w:date="2024-12-17T23:06:00Z"/>
        </w:rPr>
      </w:pPr>
      <w:r>
        <w:t>Рисунок 6.5. – Содержание таблицы отчетов</w:t>
      </w:r>
    </w:p>
    <w:p w14:paraId="6E1958DB" w14:textId="0BF30B00" w:rsidR="005D2DAD" w:rsidRDefault="005D2DAD">
      <w:pPr>
        <w:spacing w:before="240" w:after="280" w:line="240" w:lineRule="auto"/>
        <w:pPrChange w:id="1062" w:author="Marta" w:date="2024-12-17T23:06:00Z">
          <w:pPr>
            <w:jc w:val="center"/>
          </w:pPr>
        </w:pPrChange>
      </w:pPr>
      <w:ins w:id="1063" w:author="Marta" w:date="2024-12-17T23:06:00Z">
        <w:r>
          <w:tab/>
          <w:t>Код создания процедуры для создания отчета представлен в приложении Д.</w:t>
        </w:r>
      </w:ins>
    </w:p>
    <w:p w14:paraId="3C830A65" w14:textId="2FF6AD6E" w:rsidR="00D76A9A" w:rsidRDefault="00D76A9A" w:rsidP="002A6F1E">
      <w:pPr>
        <w:pStyle w:val="a6"/>
        <w:numPr>
          <w:ilvl w:val="1"/>
          <w:numId w:val="2"/>
        </w:numPr>
      </w:pPr>
      <w:bookmarkStart w:id="1064" w:name="_Toc185369826"/>
      <w:r>
        <w:t>Вывод</w:t>
      </w:r>
      <w:r w:rsidR="0097776F">
        <w:t xml:space="preserve"> по разделу</w:t>
      </w:r>
      <w:bookmarkEnd w:id="1064"/>
    </w:p>
    <w:p w14:paraId="2A43C19D" w14:textId="0C339477" w:rsidR="00D76A9A" w:rsidRDefault="00D76A9A" w:rsidP="00D76A9A">
      <w:pPr>
        <w:ind w:firstLine="709"/>
      </w:pPr>
      <w:r w:rsidRPr="00D76A9A">
        <w:t>Технологии мониторинга состояния баз данных являются критически важными инструментами для эффективного управления и оптимизации производительности баз данных. Анализ использования системных ресурсов различными запросами помогает более рационально распределять ресурсы, предотвращая перегрузки и улучшая стабильность системы.</w:t>
      </w:r>
    </w:p>
    <w:p w14:paraId="31D36343" w14:textId="77777777" w:rsidR="00D76A9A" w:rsidRDefault="00D76A9A">
      <w:pPr>
        <w:jc w:val="left"/>
      </w:pPr>
      <w:r>
        <w:br w:type="page"/>
      </w:r>
    </w:p>
    <w:p w14:paraId="1D16BBE9" w14:textId="724F4AD3" w:rsidR="00D76A9A" w:rsidRDefault="00D76A9A">
      <w:pPr>
        <w:pStyle w:val="1"/>
      </w:pPr>
      <w:del w:id="1065" w:author="Marta" w:date="2024-12-17T21:03:00Z">
        <w:r w:rsidDel="00891467">
          <w:lastRenderedPageBreak/>
          <w:delText>Сценарий использования</w:delText>
        </w:r>
      </w:del>
      <w:bookmarkStart w:id="1066" w:name="_Toc185369827"/>
      <w:ins w:id="1067" w:author="Marta" w:date="2024-12-17T21:03:00Z">
        <w:r w:rsidR="00891467">
          <w:t>Руководство пользователя</w:t>
        </w:r>
      </w:ins>
      <w:bookmarkEnd w:id="1066"/>
    </w:p>
    <w:p w14:paraId="0B7EBBBE" w14:textId="59B509A4" w:rsidR="00D76A9A" w:rsidRDefault="00D76A9A" w:rsidP="002A6F1E">
      <w:pPr>
        <w:pStyle w:val="a6"/>
        <w:numPr>
          <w:ilvl w:val="1"/>
          <w:numId w:val="2"/>
        </w:numPr>
      </w:pPr>
      <w:bookmarkStart w:id="1068" w:name="_Toc185369828"/>
      <w:r>
        <w:t>Сценарий использования для администратора</w:t>
      </w:r>
      <w:bookmarkEnd w:id="1068"/>
    </w:p>
    <w:p w14:paraId="6DC2634B" w14:textId="77777777" w:rsidR="00D76A9A" w:rsidRDefault="00D76A9A" w:rsidP="00D76A9A">
      <w:pPr>
        <w:spacing w:after="0"/>
        <w:ind w:firstLine="709"/>
      </w:pPr>
      <w:r>
        <w:t>Сценарий работы с базой данных (БД) представляет собой последовательность шагов или действий, необходимых для взаимодействия с БД. Этот сценарий описывает типичные операции, которые могут выполняться с БД.</w:t>
      </w:r>
    </w:p>
    <w:p w14:paraId="2ED5F31D" w14:textId="108BDE7E" w:rsidR="00D76A9A" w:rsidRDefault="00D76A9A" w:rsidP="00EC6E66">
      <w:pPr>
        <w:ind w:firstLine="709"/>
      </w:pPr>
      <w:r>
        <w:t>Для данного проекта был</w:t>
      </w:r>
      <w:ins w:id="1069" w:author="Marta" w:date="2024-12-17T23:00:00Z">
        <w:r w:rsidR="005D2DAD">
          <w:t>и</w:t>
        </w:r>
      </w:ins>
      <w:r>
        <w:t xml:space="preserve"> разработан</w:t>
      </w:r>
      <w:ins w:id="1070" w:author="Marta" w:date="2024-12-17T23:00:00Z">
        <w:r w:rsidR="005D2DAD">
          <w:t>ы</w:t>
        </w:r>
      </w:ins>
      <w:r>
        <w:t xml:space="preserve"> сценари</w:t>
      </w:r>
      <w:ins w:id="1071" w:author="Marta" w:date="2024-12-17T23:00:00Z">
        <w:r w:rsidR="005D2DAD">
          <w:t>и</w:t>
        </w:r>
      </w:ins>
      <w:del w:id="1072" w:author="Marta" w:date="2024-12-17T23:00:00Z">
        <w:r w:rsidDel="005D2DAD">
          <w:delText>й</w:delText>
        </w:r>
      </w:del>
      <w:r>
        <w:t>, которы</w:t>
      </w:r>
      <w:ins w:id="1073" w:author="Marta" w:date="2024-12-17T23:00:00Z">
        <w:r w:rsidR="005D2DAD">
          <w:t>е</w:t>
        </w:r>
      </w:ins>
      <w:del w:id="1074" w:author="Marta" w:date="2024-12-17T23:00:00Z">
        <w:r w:rsidDel="005D2DAD">
          <w:delText>й</w:delText>
        </w:r>
      </w:del>
      <w:r>
        <w:t xml:space="preserve"> отража</w:t>
      </w:r>
      <w:ins w:id="1075" w:author="Marta" w:date="2024-12-17T23:00:00Z">
        <w:r w:rsidR="005D2DAD">
          <w:t>ю</w:t>
        </w:r>
      </w:ins>
      <w:del w:id="1076" w:author="Marta" w:date="2024-12-17T23:00:00Z">
        <w:r w:rsidDel="005D2DAD">
          <w:delText>е</w:delText>
        </w:r>
      </w:del>
      <w:r>
        <w:t xml:space="preserve">т функциональные возможности каждого пользователя. </w:t>
      </w:r>
      <w:r w:rsidR="00EC6E66">
        <w:t>Пример</w:t>
      </w:r>
      <w:r>
        <w:t xml:space="preserve"> сценария</w:t>
      </w:r>
      <w:r w:rsidR="00EC6E66">
        <w:t xml:space="preserve"> использования для пользователя </w:t>
      </w:r>
      <w:r w:rsidR="00EC6E66">
        <w:rPr>
          <w:lang w:val="en-US"/>
        </w:rPr>
        <w:t>administrator</w:t>
      </w:r>
      <w:r>
        <w:t xml:space="preserve"> представлен на рисунке 7.1.</w:t>
      </w:r>
    </w:p>
    <w:p w14:paraId="71FA0352" w14:textId="15FBECB7" w:rsidR="00D76A9A" w:rsidRDefault="00D76A9A">
      <w:pPr>
        <w:spacing w:before="280" w:after="240" w:line="240" w:lineRule="auto"/>
        <w:pPrChange w:id="1077" w:author="Marta" w:date="2024-12-17T22:58:00Z">
          <w:pPr>
            <w:spacing w:after="0"/>
          </w:pPr>
        </w:pPrChange>
      </w:pPr>
      <w:r w:rsidRPr="00D76A9A">
        <w:rPr>
          <w:noProof/>
        </w:rPr>
        <w:drawing>
          <wp:inline distT="0" distB="0" distL="0" distR="0" wp14:anchorId="7FC0BF59" wp14:editId="5A8E08FE">
            <wp:extent cx="6408420" cy="3232150"/>
            <wp:effectExtent l="0" t="0" r="0" b="635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323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E64B" w14:textId="246BE290" w:rsidR="00D76A9A" w:rsidRDefault="00D76A9A">
      <w:pPr>
        <w:spacing w:before="240" w:after="280" w:line="240" w:lineRule="auto"/>
        <w:jc w:val="center"/>
        <w:pPrChange w:id="1078" w:author="Marta" w:date="2024-12-17T22:59:00Z">
          <w:pPr>
            <w:spacing w:after="0"/>
            <w:jc w:val="center"/>
          </w:pPr>
        </w:pPrChange>
      </w:pPr>
      <w:r>
        <w:t xml:space="preserve">Рисунок 7.1. – </w:t>
      </w:r>
      <w:r w:rsidR="00EC6E66">
        <w:t>Пример возможностей администратора</w:t>
      </w:r>
    </w:p>
    <w:p w14:paraId="18967F37" w14:textId="1871116B" w:rsidR="005D2DAD" w:rsidRDefault="005D2DAD">
      <w:pPr>
        <w:spacing w:after="0"/>
        <w:ind w:firstLine="720"/>
        <w:rPr>
          <w:ins w:id="1079" w:author="Marta" w:date="2024-12-17T23:03:00Z"/>
        </w:rPr>
        <w:pPrChange w:id="1080" w:author="Marta" w:date="2024-12-17T23:03:00Z">
          <w:pPr>
            <w:ind w:firstLine="720"/>
          </w:pPr>
        </w:pPrChange>
      </w:pPr>
      <w:ins w:id="1081" w:author="Marta" w:date="2024-12-17T23:00:00Z">
        <w:r>
          <w:t>Данный сценарий использования показывает, что</w:t>
        </w:r>
      </w:ins>
      <w:ins w:id="1082" w:author="Marta" w:date="2024-12-17T23:01:00Z">
        <w:r>
          <w:t xml:space="preserve"> пользователь </w:t>
        </w:r>
        <w:r>
          <w:rPr>
            <w:lang w:val="en-US"/>
          </w:rPr>
          <w:t>administrator</w:t>
        </w:r>
        <w:r>
          <w:t xml:space="preserve"> имеет доступ к функциям </w:t>
        </w:r>
      </w:ins>
      <w:ins w:id="1083" w:author="Marta" w:date="2024-12-17T23:02:00Z">
        <w:r>
          <w:t xml:space="preserve">для </w:t>
        </w:r>
      </w:ins>
      <w:ins w:id="1084" w:author="Marta" w:date="2024-12-17T23:01:00Z">
        <w:r>
          <w:t>получения данных о запросах на склад,</w:t>
        </w:r>
      </w:ins>
      <w:ins w:id="1085" w:author="Marta" w:date="2024-12-17T23:02:00Z">
        <w:r>
          <w:t xml:space="preserve"> для получения базовой статистики и статистики продаваемости товаров. Также представлен</w:t>
        </w:r>
      </w:ins>
      <w:ins w:id="1086" w:author="Marta" w:date="2024-12-17T23:03:00Z">
        <w:r>
          <w:t xml:space="preserve">а процедура </w:t>
        </w:r>
      </w:ins>
      <w:ins w:id="1087" w:author="Marta" w:date="2024-12-17T23:02:00Z">
        <w:r>
          <w:t>для вывода товаров согласно их рейтингу</w:t>
        </w:r>
      </w:ins>
      <w:ins w:id="1088" w:author="Marta" w:date="2024-12-17T23:03:00Z">
        <w:r>
          <w:t xml:space="preserve"> </w:t>
        </w:r>
      </w:ins>
      <w:ins w:id="1089" w:author="Marta" w:date="2024-12-17T23:02:00Z">
        <w:r>
          <w:t>(как по во</w:t>
        </w:r>
      </w:ins>
      <w:ins w:id="1090" w:author="Marta" w:date="2024-12-17T23:03:00Z">
        <w:r>
          <w:t>зрастанию или убыванию).</w:t>
        </w:r>
      </w:ins>
    </w:p>
    <w:p w14:paraId="59DF6FF3" w14:textId="3C8A16B9" w:rsidR="00EC6E66" w:rsidRDefault="005D2DAD">
      <w:pPr>
        <w:spacing w:after="0"/>
        <w:ind w:firstLine="720"/>
        <w:pPrChange w:id="1091" w:author="Marta" w:date="2024-12-17T23:03:00Z">
          <w:pPr>
            <w:ind w:firstLine="720"/>
          </w:pPr>
        </w:pPrChange>
      </w:pPr>
      <w:ins w:id="1092" w:author="Marta" w:date="2024-12-17T23:01:00Z">
        <w:r>
          <w:t xml:space="preserve"> </w:t>
        </w:r>
      </w:ins>
      <w:ins w:id="1093" w:author="Marta" w:date="2024-12-17T23:00:00Z">
        <w:r>
          <w:t xml:space="preserve"> </w:t>
        </w:r>
      </w:ins>
      <w:r w:rsidR="00EC6E66">
        <w:t>Ниже на рисунке 7.2 продемонстрирован пример вызова функции для получения самых продаваемых товаров.</w:t>
      </w:r>
    </w:p>
    <w:p w14:paraId="4D57AA01" w14:textId="68ED69EB" w:rsidR="00EC6E66" w:rsidRDefault="00EC6E66">
      <w:pPr>
        <w:spacing w:before="280" w:after="240" w:line="240" w:lineRule="auto"/>
        <w:pPrChange w:id="1094" w:author="Marta" w:date="2024-12-17T23:03:00Z">
          <w:pPr>
            <w:spacing w:after="0"/>
          </w:pPr>
        </w:pPrChange>
      </w:pPr>
      <w:r w:rsidRPr="00EC6E66">
        <w:rPr>
          <w:noProof/>
        </w:rPr>
        <w:lastRenderedPageBreak/>
        <w:drawing>
          <wp:inline distT="0" distB="0" distL="0" distR="0" wp14:anchorId="5CA0DD72" wp14:editId="3B216216">
            <wp:extent cx="5897880" cy="3000367"/>
            <wp:effectExtent l="0" t="0" r="7620" b="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83301" cy="304382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0D8F88" w14:textId="0307635C" w:rsidR="00EC6E66" w:rsidRDefault="00EC6E66">
      <w:pPr>
        <w:spacing w:before="240" w:after="280" w:line="240" w:lineRule="auto"/>
        <w:jc w:val="center"/>
        <w:pPrChange w:id="1095" w:author="Marta" w:date="2024-12-17T23:04:00Z">
          <w:pPr>
            <w:spacing w:after="0"/>
            <w:jc w:val="center"/>
          </w:pPr>
        </w:pPrChange>
      </w:pPr>
      <w:r>
        <w:t>Рисунок 7.2. – Вывод статистики</w:t>
      </w:r>
    </w:p>
    <w:p w14:paraId="0A483A2C" w14:textId="0DFE71FB" w:rsidR="00EC6E66" w:rsidRDefault="00EC6E66" w:rsidP="00EC6E66">
      <w:pPr>
        <w:spacing w:after="0"/>
        <w:ind w:firstLine="720"/>
      </w:pPr>
      <w:r>
        <w:t>Пример изменения цены товара приведен на рисунке 7.3.</w:t>
      </w:r>
    </w:p>
    <w:p w14:paraId="75677316" w14:textId="60F1DB1C" w:rsidR="00EC6E66" w:rsidRDefault="00EC6E66">
      <w:pPr>
        <w:spacing w:before="280" w:after="240"/>
        <w:pPrChange w:id="1096" w:author="Marta" w:date="2024-12-17T23:04:00Z">
          <w:pPr>
            <w:spacing w:after="0"/>
          </w:pPr>
        </w:pPrChange>
      </w:pPr>
      <w:r w:rsidRPr="00EC6E66">
        <w:rPr>
          <w:noProof/>
        </w:rPr>
        <w:drawing>
          <wp:inline distT="0" distB="0" distL="0" distR="0" wp14:anchorId="450E21ED" wp14:editId="1AC3B48A">
            <wp:extent cx="6408420" cy="1454150"/>
            <wp:effectExtent l="0" t="0" r="0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408420" cy="1454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6FBE3A" w14:textId="4D7B7FF6" w:rsidR="00EC6E66" w:rsidRDefault="00EC6E66">
      <w:pPr>
        <w:spacing w:before="240" w:after="280" w:line="240" w:lineRule="auto"/>
        <w:jc w:val="center"/>
        <w:pPrChange w:id="1097" w:author="Marta" w:date="2024-12-17T23:04:00Z">
          <w:pPr>
            <w:spacing w:after="0"/>
            <w:jc w:val="center"/>
          </w:pPr>
        </w:pPrChange>
      </w:pPr>
      <w:r>
        <w:t>Рисунок 7.3. – Изменение цены товара</w:t>
      </w:r>
    </w:p>
    <w:p w14:paraId="15E8DB69" w14:textId="24DE9403" w:rsidR="00EC6E66" w:rsidRDefault="00EC6E66" w:rsidP="002A6F1E">
      <w:pPr>
        <w:pStyle w:val="a6"/>
        <w:numPr>
          <w:ilvl w:val="1"/>
          <w:numId w:val="2"/>
        </w:numPr>
      </w:pPr>
      <w:bookmarkStart w:id="1098" w:name="_Toc185369829"/>
      <w:r>
        <w:t>Вывод</w:t>
      </w:r>
      <w:r w:rsidR="0097776F">
        <w:t xml:space="preserve"> по разделу</w:t>
      </w:r>
      <w:bookmarkEnd w:id="1098"/>
    </w:p>
    <w:p w14:paraId="12BDC1D7" w14:textId="734BA984" w:rsidR="00FA3AC2" w:rsidRDefault="00EC6E66" w:rsidP="00EC6E66">
      <w:pPr>
        <w:ind w:firstLine="709"/>
      </w:pPr>
      <w:r w:rsidRPr="00EC6E66">
        <w:t>В данном разделе были представлены функция и процедура, подтверждающая работоспособность базы данных, а также продем</w:t>
      </w:r>
      <w:r w:rsidR="005322C5">
        <w:t>о</w:t>
      </w:r>
      <w:r w:rsidRPr="00EC6E66">
        <w:t>нстрирован сценарий.</w:t>
      </w:r>
    </w:p>
    <w:p w14:paraId="38B327C3" w14:textId="77777777" w:rsidR="00FA3AC2" w:rsidRDefault="00FA3AC2">
      <w:pPr>
        <w:jc w:val="left"/>
      </w:pPr>
      <w:r>
        <w:br w:type="page"/>
      </w:r>
    </w:p>
    <w:p w14:paraId="6E0FE832" w14:textId="474366D7" w:rsidR="00EC6E66" w:rsidRDefault="00FA3AC2">
      <w:pPr>
        <w:pStyle w:val="2"/>
        <w:numPr>
          <w:ilvl w:val="0"/>
          <w:numId w:val="0"/>
        </w:numPr>
        <w:ind w:left="709"/>
        <w:pPrChange w:id="1099" w:author="Marta" w:date="2024-12-17T23:29:00Z">
          <w:pPr>
            <w:pStyle w:val="1"/>
          </w:pPr>
        </w:pPrChange>
      </w:pPr>
      <w:bookmarkStart w:id="1100" w:name="_Toc185369830"/>
      <w:r>
        <w:lastRenderedPageBreak/>
        <w:t>Заключение</w:t>
      </w:r>
      <w:bookmarkEnd w:id="1100"/>
    </w:p>
    <w:p w14:paraId="4A19CAC1" w14:textId="23293859" w:rsidR="00FA3AC2" w:rsidRDefault="00FA3AC2" w:rsidP="00FA3AC2">
      <w:pPr>
        <w:spacing w:after="0"/>
        <w:ind w:firstLine="720"/>
      </w:pPr>
      <w:r>
        <w:t>В ходе выполнения курсового проекта была успешно разработана база данных для магазина украшений, которая отвечает современным требованиям управления информацией. Создание структуры базы данных позволило оптимизировать процесс хранения и обработки данных о товарах, клиентах и заказах, что, в свою очередь, обеспечивает быстрый доступ к необходимой информации.</w:t>
      </w:r>
    </w:p>
    <w:p w14:paraId="1DEBCB90" w14:textId="7F638146" w:rsidR="00FA3AC2" w:rsidRDefault="00FA3AC2" w:rsidP="00FA3AC2">
      <w:pPr>
        <w:spacing w:after="0"/>
        <w:ind w:firstLine="720"/>
      </w:pPr>
      <w:r>
        <w:t>Реализация функционала поиска изделий по различным параметрам значительно улучшила пользовательский опыт, позволяя клиентам быстро находить нужные товары. Механизм внесения изменений в каталог изделий гарантирует актуальность данных, что является ключевым аспектом в динамично меняющемся бизнесе.</w:t>
      </w:r>
    </w:p>
    <w:p w14:paraId="14E2684A" w14:textId="27635D8E" w:rsidR="00FA3AC2" w:rsidRDefault="00FA3AC2" w:rsidP="00FA3AC2">
      <w:pPr>
        <w:spacing w:after="0"/>
        <w:ind w:firstLine="720"/>
      </w:pPr>
      <w:r>
        <w:t>Определение ролей пользователей, таких как администратор, продавец, покупатель и менеджер, создало четкую структуру доступа к информации, что повышает безопасность и управляемость системы. Внедрение системы мониторинга состояния базы данных обеспечивает контроль за производительностью и надежностью работы, что критично для поддержания высоких стандартов обслуживания.</w:t>
      </w:r>
    </w:p>
    <w:p w14:paraId="7FCD2184" w14:textId="4523CDC3" w:rsidR="00232692" w:rsidRDefault="00FA3AC2" w:rsidP="00FA3AC2">
      <w:pPr>
        <w:spacing w:after="0"/>
        <w:ind w:firstLine="720"/>
        <w:rPr>
          <w:ins w:id="1101" w:author="Marta" w:date="2024-12-17T21:25:00Z"/>
        </w:rPr>
      </w:pPr>
      <w:r>
        <w:t xml:space="preserve">Таким образом, выполненный проект не только продемонстрировал возможности СУБД </w:t>
      </w:r>
      <w:proofErr w:type="spellStart"/>
      <w:r>
        <w:t>PostgreSQL</w:t>
      </w:r>
      <w:proofErr w:type="spellEnd"/>
      <w:r>
        <w:t>, но и стал основой для дальнейшего развития системы управления данными в магазине украшений. В будущем стоит рассмотреть возможность интеграции дополнительных функций, таких как аналитика продаж и прогнозирование спроса, что позволит предприятию более эффективно адаптироваться к изменениям на рынке.</w:t>
      </w:r>
    </w:p>
    <w:p w14:paraId="09998550" w14:textId="77777777" w:rsidR="00232692" w:rsidRDefault="00232692">
      <w:pPr>
        <w:spacing w:after="160"/>
        <w:jc w:val="left"/>
        <w:rPr>
          <w:ins w:id="1102" w:author="Marta" w:date="2024-12-17T21:25:00Z"/>
        </w:rPr>
      </w:pPr>
      <w:ins w:id="1103" w:author="Marta" w:date="2024-12-17T21:25:00Z">
        <w:r>
          <w:br w:type="page"/>
        </w:r>
      </w:ins>
    </w:p>
    <w:p w14:paraId="4AE4C343" w14:textId="639DF04F" w:rsidR="00FA3AC2" w:rsidRDefault="00232692" w:rsidP="007F57B9">
      <w:pPr>
        <w:pStyle w:val="2"/>
        <w:numPr>
          <w:ilvl w:val="0"/>
          <w:numId w:val="0"/>
        </w:numPr>
        <w:ind w:left="709"/>
        <w:rPr>
          <w:ins w:id="1104" w:author="Marta" w:date="2024-12-17T21:25:00Z"/>
        </w:rPr>
      </w:pPr>
      <w:bookmarkStart w:id="1105" w:name="_Toc185369831"/>
      <w:ins w:id="1106" w:author="Marta" w:date="2024-12-17T21:25:00Z">
        <w:r>
          <w:lastRenderedPageBreak/>
          <w:t>Список используемых источников</w:t>
        </w:r>
        <w:bookmarkEnd w:id="1105"/>
      </w:ins>
    </w:p>
    <w:p w14:paraId="3D18FF30" w14:textId="5AEE3FDE" w:rsidR="00232692" w:rsidRDefault="00232692" w:rsidP="00232692">
      <w:pPr>
        <w:pStyle w:val="a9"/>
        <w:numPr>
          <w:ilvl w:val="0"/>
          <w:numId w:val="54"/>
        </w:numPr>
        <w:ind w:left="0" w:firstLine="709"/>
        <w:rPr>
          <w:ins w:id="1107" w:author="Marta" w:date="2024-12-17T21:32:00Z"/>
        </w:rPr>
      </w:pPr>
      <w:ins w:id="1108" w:author="Marta" w:date="2024-12-17T21:26:00Z">
        <w:r>
          <w:t xml:space="preserve">Сайт магазина ювелирных украшений </w:t>
        </w:r>
      </w:ins>
      <w:ins w:id="1109" w:author="Marta" w:date="2024-12-17T21:30:00Z">
        <w:r>
          <w:t>«</w:t>
        </w:r>
        <w:proofErr w:type="spellStart"/>
        <w:r w:rsidR="000A7F3C">
          <w:t>Pandora</w:t>
        </w:r>
        <w:proofErr w:type="spellEnd"/>
        <w:r>
          <w:t>»</w:t>
        </w:r>
        <w:r w:rsidR="000A7F3C">
          <w:t xml:space="preserve"> </w:t>
        </w:r>
        <w:r w:rsidR="000A7F3C" w:rsidRPr="000A7F3C">
          <w:rPr>
            <w:rPrChange w:id="1110" w:author="Marta" w:date="2024-12-17T21:30:00Z">
              <w:rPr>
                <w:lang w:val="en-US"/>
              </w:rPr>
            </w:rPrChange>
          </w:rPr>
          <w:t>[</w:t>
        </w:r>
      </w:ins>
      <w:ins w:id="1111" w:author="Marta" w:date="2024-12-17T21:31:00Z">
        <w:r w:rsidR="000A7F3C">
          <w:t>Электронный ресурс</w:t>
        </w:r>
      </w:ins>
      <w:ins w:id="1112" w:author="Marta" w:date="2024-12-17T21:30:00Z">
        <w:r w:rsidR="000A7F3C" w:rsidRPr="000A7F3C">
          <w:rPr>
            <w:rPrChange w:id="1113" w:author="Marta" w:date="2024-12-17T21:30:00Z">
              <w:rPr>
                <w:lang w:val="en-US"/>
              </w:rPr>
            </w:rPrChange>
          </w:rPr>
          <w:t>]</w:t>
        </w:r>
      </w:ins>
      <w:ins w:id="1114" w:author="Marta" w:date="2024-12-17T21:31:00Z">
        <w:r w:rsidR="000A7F3C" w:rsidRPr="000A7F3C">
          <w:rPr>
            <w:rPrChange w:id="1115" w:author="Marta" w:date="2024-12-17T21:31:00Z">
              <w:rPr>
                <w:lang w:val="en-US"/>
              </w:rPr>
            </w:rPrChange>
          </w:rPr>
          <w:t xml:space="preserve">. – </w:t>
        </w:r>
        <w:r w:rsidR="000A7F3C">
          <w:t xml:space="preserve">Режим доступа: </w:t>
        </w:r>
      </w:ins>
      <w:ins w:id="1116" w:author="Marta" w:date="2024-12-17T21:32:00Z">
        <w:r w:rsidR="000A7F3C">
          <w:fldChar w:fldCharType="begin"/>
        </w:r>
        <w:r w:rsidR="000A7F3C">
          <w:instrText xml:space="preserve"> HYPERLINK "</w:instrText>
        </w:r>
        <w:r w:rsidR="000A7F3C" w:rsidRPr="000A7F3C">
          <w:instrText>https://ie.pandora.net/</w:instrText>
        </w:r>
        <w:r w:rsidR="000A7F3C">
          <w:instrText xml:space="preserve">" </w:instrText>
        </w:r>
        <w:r w:rsidR="000A7F3C">
          <w:fldChar w:fldCharType="separate"/>
        </w:r>
        <w:r w:rsidR="000A7F3C" w:rsidRPr="00545626">
          <w:rPr>
            <w:rStyle w:val="ab"/>
          </w:rPr>
          <w:t>https://ie.pandora.net/</w:t>
        </w:r>
        <w:r w:rsidR="000A7F3C">
          <w:fldChar w:fldCharType="end"/>
        </w:r>
        <w:r w:rsidR="000A7F3C">
          <w:t>;</w:t>
        </w:r>
      </w:ins>
    </w:p>
    <w:p w14:paraId="51C708A8" w14:textId="0E683306" w:rsidR="000A7F3C" w:rsidRDefault="00F6209E" w:rsidP="00232692">
      <w:pPr>
        <w:pStyle w:val="a9"/>
        <w:numPr>
          <w:ilvl w:val="0"/>
          <w:numId w:val="54"/>
        </w:numPr>
        <w:ind w:left="0" w:firstLine="709"/>
        <w:rPr>
          <w:ins w:id="1117" w:author="Marta" w:date="2024-12-17T21:46:00Z"/>
        </w:rPr>
      </w:pPr>
      <w:ins w:id="1118" w:author="Marta" w:date="2024-12-17T21:45:00Z">
        <w:r>
          <w:t>Сайт магазина ювелирных украшений «</w:t>
        </w:r>
      </w:ins>
      <w:proofErr w:type="spellStart"/>
      <w:ins w:id="1119" w:author="Marta" w:date="2024-12-17T21:46:00Z">
        <w:r>
          <w:t>Cartier</w:t>
        </w:r>
      </w:ins>
      <w:proofErr w:type="spellEnd"/>
      <w:ins w:id="1120" w:author="Marta" w:date="2024-12-17T21:45:00Z">
        <w:r>
          <w:t xml:space="preserve">» </w:t>
        </w:r>
        <w:r w:rsidRPr="00610F55">
          <w:t>[</w:t>
        </w:r>
        <w:r>
          <w:t>Электронный ресурс</w:t>
        </w:r>
        <w:r w:rsidRPr="00610F55">
          <w:t xml:space="preserve">]. – </w:t>
        </w:r>
        <w:r>
          <w:t xml:space="preserve">Режим доступа: </w:t>
        </w:r>
      </w:ins>
      <w:ins w:id="1121" w:author="Marta" w:date="2024-12-17T21:47:00Z">
        <w:r w:rsidRPr="00F6209E">
          <w:t>https://www.cartier.com/ru-ru/</w:t>
        </w:r>
      </w:ins>
      <w:ins w:id="1122" w:author="Marta" w:date="2024-12-17T21:45:00Z">
        <w:r>
          <w:t>;</w:t>
        </w:r>
      </w:ins>
    </w:p>
    <w:p w14:paraId="6C9F83D7" w14:textId="36E78353" w:rsidR="00F6209E" w:rsidRDefault="00F6209E" w:rsidP="00232692">
      <w:pPr>
        <w:pStyle w:val="a9"/>
        <w:numPr>
          <w:ilvl w:val="0"/>
          <w:numId w:val="54"/>
        </w:numPr>
        <w:ind w:left="0" w:firstLine="709"/>
        <w:rPr>
          <w:ins w:id="1123" w:author="Marta" w:date="2024-12-17T21:49:00Z"/>
        </w:rPr>
      </w:pPr>
      <w:ins w:id="1124" w:author="Marta" w:date="2024-12-17T21:46:00Z">
        <w:r>
          <w:t>Сайт магазина ювелирных украшений «</w:t>
        </w:r>
        <w:proofErr w:type="spellStart"/>
        <w:r>
          <w:rPr>
            <w:lang w:val="en-US"/>
          </w:rPr>
          <w:t>Ziko</w:t>
        </w:r>
        <w:proofErr w:type="spellEnd"/>
        <w:r>
          <w:t xml:space="preserve">» </w:t>
        </w:r>
        <w:r w:rsidRPr="00610F55">
          <w:t>[</w:t>
        </w:r>
        <w:r>
          <w:t>Электронный ресурс</w:t>
        </w:r>
        <w:r w:rsidRPr="00610F55">
          <w:t xml:space="preserve">]. – </w:t>
        </w:r>
        <w:r>
          <w:t xml:space="preserve">Режим доступа: </w:t>
        </w:r>
      </w:ins>
      <w:ins w:id="1125" w:author="Marta" w:date="2024-12-17T21:49:00Z">
        <w:r w:rsidR="00DD6106">
          <w:fldChar w:fldCharType="begin"/>
        </w:r>
        <w:r w:rsidR="00DD6106">
          <w:instrText xml:space="preserve"> HYPERLINK "</w:instrText>
        </w:r>
      </w:ins>
      <w:ins w:id="1126" w:author="Marta" w:date="2024-12-17T21:48:00Z">
        <w:r w:rsidR="00DD6106" w:rsidRPr="00F6209E">
          <w:instrText>https://ziko.by/</w:instrText>
        </w:r>
      </w:ins>
      <w:ins w:id="1127" w:author="Marta" w:date="2024-12-17T21:49:00Z">
        <w:r w:rsidR="00DD6106">
          <w:instrText xml:space="preserve">" </w:instrText>
        </w:r>
        <w:r w:rsidR="00DD6106">
          <w:fldChar w:fldCharType="separate"/>
        </w:r>
      </w:ins>
      <w:ins w:id="1128" w:author="Marta" w:date="2024-12-17T21:48:00Z">
        <w:r w:rsidR="00DD6106" w:rsidRPr="00545626">
          <w:rPr>
            <w:rStyle w:val="ab"/>
          </w:rPr>
          <w:t>https://ziko.by/</w:t>
        </w:r>
      </w:ins>
      <w:ins w:id="1129" w:author="Marta" w:date="2024-12-17T21:49:00Z">
        <w:r w:rsidR="00DD6106">
          <w:fldChar w:fldCharType="end"/>
        </w:r>
      </w:ins>
      <w:ins w:id="1130" w:author="Marta" w:date="2024-12-17T21:48:00Z">
        <w:r w:rsidRPr="00F6209E">
          <w:rPr>
            <w:rPrChange w:id="1131" w:author="Marta" w:date="2024-12-17T21:48:00Z">
              <w:rPr>
                <w:lang w:val="en-US"/>
              </w:rPr>
            </w:rPrChange>
          </w:rPr>
          <w:t>;</w:t>
        </w:r>
      </w:ins>
    </w:p>
    <w:p w14:paraId="1772BC29" w14:textId="458015D1" w:rsidR="00DD6106" w:rsidRDefault="00DD6106" w:rsidP="00232692">
      <w:pPr>
        <w:pStyle w:val="a9"/>
        <w:numPr>
          <w:ilvl w:val="0"/>
          <w:numId w:val="54"/>
        </w:numPr>
        <w:ind w:left="0" w:firstLine="709"/>
        <w:rPr>
          <w:ins w:id="1132" w:author="Marta" w:date="2024-12-17T21:52:00Z"/>
        </w:rPr>
      </w:pPr>
      <w:ins w:id="1133" w:author="Marta" w:date="2024-12-17T21:50:00Z">
        <w:r>
          <w:t xml:space="preserve">Сайт документации расширения </w:t>
        </w:r>
        <w:proofErr w:type="spellStart"/>
        <w:r>
          <w:rPr>
            <w:lang w:val="en-US"/>
          </w:rPr>
          <w:t>pgAgent</w:t>
        </w:r>
        <w:proofErr w:type="spellEnd"/>
        <w:r>
          <w:t xml:space="preserve"> </w:t>
        </w:r>
        <w:r w:rsidRPr="00DD6106">
          <w:rPr>
            <w:rPrChange w:id="1134" w:author="Marta" w:date="2024-12-17T21:51:00Z">
              <w:rPr>
                <w:lang w:val="en-US"/>
              </w:rPr>
            </w:rPrChange>
          </w:rPr>
          <w:t>[</w:t>
        </w:r>
      </w:ins>
      <w:ins w:id="1135" w:author="Marta" w:date="2024-12-17T21:51:00Z">
        <w:r>
          <w:t>Электронный ресурс</w:t>
        </w:r>
      </w:ins>
      <w:ins w:id="1136" w:author="Marta" w:date="2024-12-17T21:50:00Z">
        <w:r w:rsidRPr="00DD6106">
          <w:rPr>
            <w:rPrChange w:id="1137" w:author="Marta" w:date="2024-12-17T21:51:00Z">
              <w:rPr>
                <w:lang w:val="en-US"/>
              </w:rPr>
            </w:rPrChange>
          </w:rPr>
          <w:t>]</w:t>
        </w:r>
      </w:ins>
      <w:ins w:id="1138" w:author="Marta" w:date="2024-12-17T21:51:00Z">
        <w:r>
          <w:t xml:space="preserve">. – Режим доступа: </w:t>
        </w:r>
      </w:ins>
      <w:ins w:id="1139" w:author="Marta" w:date="2024-12-17T21:52:00Z">
        <w:r w:rsidR="007F28CE">
          <w:fldChar w:fldCharType="begin"/>
        </w:r>
        <w:r w:rsidR="007F28CE">
          <w:instrText xml:space="preserve"> HYPERLINK "</w:instrText>
        </w:r>
      </w:ins>
      <w:ins w:id="1140" w:author="Marta" w:date="2024-12-17T21:51:00Z">
        <w:r w:rsidR="007F28CE" w:rsidRPr="00DD6106">
          <w:instrText>https://www.pgadmin.org/docs/pgadmin4/development/pgagent.html</w:instrText>
        </w:r>
      </w:ins>
      <w:ins w:id="1141" w:author="Marta" w:date="2024-12-17T21:52:00Z">
        <w:r w:rsidR="007F28CE">
          <w:instrText xml:space="preserve">" </w:instrText>
        </w:r>
        <w:r w:rsidR="007F28CE">
          <w:fldChar w:fldCharType="separate"/>
        </w:r>
      </w:ins>
      <w:ins w:id="1142" w:author="Marta" w:date="2024-12-17T21:51:00Z">
        <w:r w:rsidR="007F28CE" w:rsidRPr="00545626">
          <w:rPr>
            <w:rStyle w:val="ab"/>
          </w:rPr>
          <w:t>https://www.pgadmin.org/docs/pgadmin4/development/pgagent.html</w:t>
        </w:r>
      </w:ins>
      <w:ins w:id="1143" w:author="Marta" w:date="2024-12-17T21:52:00Z">
        <w:r w:rsidR="007F28CE">
          <w:fldChar w:fldCharType="end"/>
        </w:r>
      </w:ins>
      <w:ins w:id="1144" w:author="Marta" w:date="2024-12-17T21:51:00Z">
        <w:r w:rsidR="008A717D">
          <w:t>;</w:t>
        </w:r>
      </w:ins>
    </w:p>
    <w:p w14:paraId="629A851D" w14:textId="79664439" w:rsidR="007F28CE" w:rsidRDefault="007F28CE" w:rsidP="007F28CE">
      <w:pPr>
        <w:rPr>
          <w:ins w:id="1145" w:author="Marta" w:date="2024-12-17T21:52:00Z"/>
        </w:rPr>
      </w:pPr>
    </w:p>
    <w:p w14:paraId="63542AE7" w14:textId="77777777" w:rsidR="007F28CE" w:rsidRDefault="007F28CE">
      <w:pPr>
        <w:spacing w:after="160"/>
        <w:jc w:val="left"/>
        <w:rPr>
          <w:ins w:id="1146" w:author="Marta" w:date="2024-12-17T21:52:00Z"/>
        </w:rPr>
      </w:pPr>
      <w:ins w:id="1147" w:author="Marta" w:date="2024-12-17T21:52:00Z">
        <w:r>
          <w:br w:type="page"/>
        </w:r>
      </w:ins>
    </w:p>
    <w:p w14:paraId="30F9E019" w14:textId="77777777" w:rsidR="007F28CE" w:rsidRDefault="007F28CE">
      <w:pPr>
        <w:pStyle w:val="2"/>
        <w:numPr>
          <w:ilvl w:val="0"/>
          <w:numId w:val="0"/>
        </w:numPr>
        <w:rPr>
          <w:ins w:id="1148" w:author="Marta" w:date="2024-12-17T21:57:00Z"/>
        </w:rPr>
        <w:pPrChange w:id="1149" w:author="Marta" w:date="2024-12-17T23:29:00Z">
          <w:pPr>
            <w:pStyle w:val="2"/>
            <w:ind w:left="709" w:firstLine="0"/>
          </w:pPr>
        </w:pPrChange>
      </w:pPr>
      <w:bookmarkStart w:id="1150" w:name="_Toc185369832"/>
      <w:ins w:id="1151" w:author="Marta" w:date="2024-12-17T21:54:00Z">
        <w:r>
          <w:lastRenderedPageBreak/>
          <w:t>Приложение А</w:t>
        </w:r>
      </w:ins>
      <w:bookmarkEnd w:id="1150"/>
      <w:ins w:id="1152" w:author="Marta" w:date="2024-12-17T21:57:00Z">
        <w:r>
          <w:t xml:space="preserve"> </w:t>
        </w:r>
      </w:ins>
    </w:p>
    <w:p w14:paraId="10E23EDC" w14:textId="0C39AFF4" w:rsidR="007F28CE" w:rsidRDefault="007F28CE" w:rsidP="007F28CE">
      <w:pPr>
        <w:jc w:val="center"/>
        <w:rPr>
          <w:ins w:id="1153" w:author="Marta" w:date="2024-12-17T22:01:00Z"/>
          <w:b/>
        </w:rPr>
      </w:pPr>
      <w:ins w:id="1154" w:author="Marta" w:date="2024-12-17T21:56:00Z">
        <w:r w:rsidRPr="007F28CE">
          <w:rPr>
            <w:b/>
            <w:rPrChange w:id="1155" w:author="Marta" w:date="2024-12-17T22:01:00Z">
              <w:rPr/>
            </w:rPrChange>
          </w:rPr>
          <w:t>Листинг создания таблиц</w:t>
        </w:r>
      </w:ins>
    </w:p>
    <w:p w14:paraId="1FF0625D" w14:textId="77777777" w:rsidR="00813FFF" w:rsidRPr="004567E2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56" w:author="Marta" w:date="2024-12-17T22:02:00Z"/>
          <w:rFonts w:ascii="Courier New" w:hAnsi="Courier New" w:cs="Courier New"/>
          <w:sz w:val="24"/>
          <w:szCs w:val="24"/>
          <w:rPrChange w:id="1157" w:author="Marta" w:date="2024-12-17T23:13:00Z">
            <w:rPr>
              <w:ins w:id="1158" w:author="Marta" w:date="2024-12-17T22:02:00Z"/>
              <w:b/>
            </w:rPr>
          </w:rPrChange>
        </w:rPr>
        <w:pPrChange w:id="1159" w:author="Marta" w:date="2024-12-17T22:07:00Z">
          <w:pPr>
            <w:jc w:val="center"/>
          </w:pPr>
        </w:pPrChange>
      </w:pPr>
      <w:ins w:id="116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161" w:author="Marta" w:date="2024-12-17T22:02:00Z">
              <w:rPr>
                <w:b/>
              </w:rPr>
            </w:rPrChange>
          </w:rPr>
          <w:t>CREATE</w:t>
        </w:r>
        <w:r w:rsidRPr="004567E2">
          <w:rPr>
            <w:rFonts w:ascii="Courier New" w:hAnsi="Courier New" w:cs="Courier New"/>
            <w:sz w:val="24"/>
            <w:szCs w:val="24"/>
            <w:rPrChange w:id="1162" w:author="Marta" w:date="2024-12-17T23:13:00Z">
              <w:rPr>
                <w:b/>
              </w:rPr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163" w:author="Marta" w:date="2024-12-17T22:02:00Z">
              <w:rPr>
                <w:b/>
              </w:rPr>
            </w:rPrChange>
          </w:rPr>
          <w:t>TABLE</w:t>
        </w:r>
        <w:r w:rsidRPr="004567E2">
          <w:rPr>
            <w:rFonts w:ascii="Courier New" w:hAnsi="Courier New" w:cs="Courier New"/>
            <w:sz w:val="24"/>
            <w:szCs w:val="24"/>
            <w:rPrChange w:id="1164" w:author="Marta" w:date="2024-12-17T23:13:00Z">
              <w:rPr>
                <w:b/>
              </w:rPr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165" w:author="Marta" w:date="2024-12-17T22:02:00Z">
              <w:rPr>
                <w:b/>
              </w:rPr>
            </w:rPrChange>
          </w:rPr>
          <w:t>JEWELRIES</w:t>
        </w:r>
        <w:r w:rsidRPr="004567E2">
          <w:rPr>
            <w:rFonts w:ascii="Courier New" w:hAnsi="Courier New" w:cs="Courier New"/>
            <w:sz w:val="24"/>
            <w:szCs w:val="24"/>
            <w:rPrChange w:id="1166" w:author="Marta" w:date="2024-12-17T23:13:00Z">
              <w:rPr>
                <w:b/>
              </w:rPr>
            </w:rPrChange>
          </w:rPr>
          <w:t xml:space="preserve"> (</w:t>
        </w:r>
      </w:ins>
    </w:p>
    <w:p w14:paraId="63FA5A1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67" w:author="Marta" w:date="2024-12-17T22:02:00Z"/>
          <w:rFonts w:ascii="Courier New" w:hAnsi="Courier New" w:cs="Courier New"/>
          <w:sz w:val="24"/>
          <w:szCs w:val="24"/>
          <w:lang w:val="en-US"/>
          <w:rPrChange w:id="1168" w:author="Marta" w:date="2024-12-17T22:02:00Z">
            <w:rPr>
              <w:ins w:id="1169" w:author="Marta" w:date="2024-12-17T22:02:00Z"/>
              <w:b/>
            </w:rPr>
          </w:rPrChange>
        </w:rPr>
        <w:pPrChange w:id="1170" w:author="Marta" w:date="2024-12-17T22:07:00Z">
          <w:pPr>
            <w:jc w:val="center"/>
          </w:pPr>
        </w:pPrChange>
      </w:pPr>
      <w:ins w:id="1171" w:author="Marta" w:date="2024-12-17T22:02:00Z">
        <w:r w:rsidRPr="004567E2">
          <w:rPr>
            <w:rFonts w:ascii="Courier New" w:hAnsi="Courier New" w:cs="Courier New"/>
            <w:sz w:val="24"/>
            <w:szCs w:val="24"/>
            <w:rPrChange w:id="1172" w:author="Marta" w:date="2024-12-17T23:13:00Z">
              <w:rPr>
                <w:b/>
              </w:rPr>
            </w:rPrChange>
          </w:rPr>
          <w:t xml:space="preserve">  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173" w:author="Marta" w:date="2024-12-17T22:02:00Z">
              <w:rPr>
                <w:b/>
              </w:rPr>
            </w:rPrChange>
          </w:rPr>
          <w:t>ID_JEWELRY SERIAL PRIMARY KEY,</w:t>
        </w:r>
      </w:ins>
    </w:p>
    <w:p w14:paraId="165FB33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74" w:author="Marta" w:date="2024-12-17T22:02:00Z"/>
          <w:rFonts w:ascii="Courier New" w:hAnsi="Courier New" w:cs="Courier New"/>
          <w:sz w:val="24"/>
          <w:szCs w:val="24"/>
          <w:lang w:val="en-US"/>
          <w:rPrChange w:id="1175" w:author="Marta" w:date="2024-12-17T22:02:00Z">
            <w:rPr>
              <w:ins w:id="1176" w:author="Marta" w:date="2024-12-17T22:02:00Z"/>
              <w:b/>
            </w:rPr>
          </w:rPrChange>
        </w:rPr>
        <w:pPrChange w:id="1177" w:author="Marta" w:date="2024-12-17T22:07:00Z">
          <w:pPr>
            <w:jc w:val="center"/>
          </w:pPr>
        </w:pPrChange>
      </w:pPr>
      <w:ins w:id="117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179" w:author="Marta" w:date="2024-12-17T22:02:00Z">
              <w:rPr>
                <w:b/>
              </w:rPr>
            </w:rPrChange>
          </w:rPr>
          <w:t xml:space="preserve">  NAME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180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181" w:author="Marta" w:date="2024-12-17T22:02:00Z">
              <w:rPr>
                <w:b/>
              </w:rPr>
            </w:rPrChange>
          </w:rPr>
          <w:t>255) NOT NULL,</w:t>
        </w:r>
      </w:ins>
    </w:p>
    <w:p w14:paraId="706B5D6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82" w:author="Marta" w:date="2024-12-17T22:02:00Z"/>
          <w:rFonts w:ascii="Courier New" w:hAnsi="Courier New" w:cs="Courier New"/>
          <w:sz w:val="24"/>
          <w:szCs w:val="24"/>
          <w:lang w:val="en-US"/>
          <w:rPrChange w:id="1183" w:author="Marta" w:date="2024-12-17T22:02:00Z">
            <w:rPr>
              <w:ins w:id="1184" w:author="Marta" w:date="2024-12-17T22:02:00Z"/>
              <w:b/>
            </w:rPr>
          </w:rPrChange>
        </w:rPr>
        <w:pPrChange w:id="1185" w:author="Marta" w:date="2024-12-17T22:07:00Z">
          <w:pPr>
            <w:jc w:val="center"/>
          </w:pPr>
        </w:pPrChange>
      </w:pPr>
      <w:ins w:id="1186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187" w:author="Marta" w:date="2024-12-17T22:02:00Z">
              <w:rPr>
                <w:b/>
              </w:rPr>
            </w:rPrChange>
          </w:rPr>
          <w:t xml:space="preserve">  VENDOR_CODE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188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189" w:author="Marta" w:date="2024-12-17T22:02:00Z">
              <w:rPr>
                <w:b/>
              </w:rPr>
            </w:rPrChange>
          </w:rPr>
          <w:t>30) NOT NULL,</w:t>
        </w:r>
      </w:ins>
    </w:p>
    <w:p w14:paraId="61EA63F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90" w:author="Marta" w:date="2024-12-17T22:02:00Z"/>
          <w:rFonts w:ascii="Courier New" w:hAnsi="Courier New" w:cs="Courier New"/>
          <w:sz w:val="24"/>
          <w:szCs w:val="24"/>
          <w:lang w:val="en-US"/>
          <w:rPrChange w:id="1191" w:author="Marta" w:date="2024-12-17T22:02:00Z">
            <w:rPr>
              <w:ins w:id="1192" w:author="Marta" w:date="2024-12-17T22:02:00Z"/>
              <w:b/>
            </w:rPr>
          </w:rPrChange>
        </w:rPr>
        <w:pPrChange w:id="1193" w:author="Marta" w:date="2024-12-17T22:07:00Z">
          <w:pPr>
            <w:jc w:val="center"/>
          </w:pPr>
        </w:pPrChange>
      </w:pPr>
      <w:ins w:id="119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195" w:author="Marta" w:date="2024-12-17T22:02:00Z">
              <w:rPr>
                <w:b/>
              </w:rPr>
            </w:rPrChange>
          </w:rPr>
          <w:t xml:space="preserve">  WEIGHT FLOAT NOT NULL,</w:t>
        </w:r>
      </w:ins>
    </w:p>
    <w:p w14:paraId="780A2C88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196" w:author="Marta" w:date="2024-12-17T22:02:00Z"/>
          <w:rFonts w:ascii="Courier New" w:hAnsi="Courier New" w:cs="Courier New"/>
          <w:sz w:val="24"/>
          <w:szCs w:val="24"/>
          <w:lang w:val="en-US"/>
          <w:rPrChange w:id="1197" w:author="Marta" w:date="2024-12-17T22:02:00Z">
            <w:rPr>
              <w:ins w:id="1198" w:author="Marta" w:date="2024-12-17T22:02:00Z"/>
              <w:b/>
            </w:rPr>
          </w:rPrChange>
        </w:rPr>
        <w:pPrChange w:id="1199" w:author="Marta" w:date="2024-12-17T22:07:00Z">
          <w:pPr>
            <w:jc w:val="center"/>
          </w:pPr>
        </w:pPrChange>
      </w:pPr>
      <w:ins w:id="120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01" w:author="Marta" w:date="2024-12-17T22:02:00Z">
              <w:rPr>
                <w:b/>
              </w:rPr>
            </w:rPrChange>
          </w:rPr>
          <w:t xml:space="preserve">  METALL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202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203" w:author="Marta" w:date="2024-12-17T22:02:00Z">
              <w:rPr>
                <w:b/>
              </w:rPr>
            </w:rPrChange>
          </w:rPr>
          <w:t>80) NOT NULL,</w:t>
        </w:r>
      </w:ins>
    </w:p>
    <w:p w14:paraId="395B5EE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04" w:author="Marta" w:date="2024-12-17T22:02:00Z"/>
          <w:rFonts w:ascii="Courier New" w:hAnsi="Courier New" w:cs="Courier New"/>
          <w:sz w:val="24"/>
          <w:szCs w:val="24"/>
          <w:lang w:val="en-US"/>
          <w:rPrChange w:id="1205" w:author="Marta" w:date="2024-12-17T22:02:00Z">
            <w:rPr>
              <w:ins w:id="1206" w:author="Marta" w:date="2024-12-17T22:02:00Z"/>
              <w:b/>
            </w:rPr>
          </w:rPrChange>
        </w:rPr>
        <w:pPrChange w:id="1207" w:author="Marta" w:date="2024-12-17T22:07:00Z">
          <w:pPr>
            <w:jc w:val="center"/>
          </w:pPr>
        </w:pPrChange>
      </w:pPr>
      <w:ins w:id="120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09" w:author="Marta" w:date="2024-12-17T22:02:00Z">
              <w:rPr>
                <w:b/>
              </w:rPr>
            </w:rPrChange>
          </w:rPr>
          <w:t xml:space="preserve">  DESCRIPTION TEXT,</w:t>
        </w:r>
      </w:ins>
    </w:p>
    <w:p w14:paraId="0153D926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10" w:author="Marta" w:date="2024-12-17T22:02:00Z"/>
          <w:rFonts w:ascii="Courier New" w:hAnsi="Courier New" w:cs="Courier New"/>
          <w:sz w:val="24"/>
          <w:szCs w:val="24"/>
          <w:lang w:val="en-US"/>
          <w:rPrChange w:id="1211" w:author="Marta" w:date="2024-12-17T22:02:00Z">
            <w:rPr>
              <w:ins w:id="1212" w:author="Marta" w:date="2024-12-17T22:02:00Z"/>
              <w:b/>
            </w:rPr>
          </w:rPrChange>
        </w:rPr>
        <w:pPrChange w:id="1213" w:author="Marta" w:date="2024-12-17T22:07:00Z">
          <w:pPr>
            <w:jc w:val="center"/>
          </w:pPr>
        </w:pPrChange>
      </w:pPr>
      <w:ins w:id="121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15" w:author="Marta" w:date="2024-12-17T22:02:00Z">
              <w:rPr>
                <w:b/>
              </w:rPr>
            </w:rPrChange>
          </w:rPr>
          <w:t xml:space="preserve">  COST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216" w:author="Marta" w:date="2024-12-17T22:02:00Z">
              <w:rPr>
                <w:b/>
              </w:rPr>
            </w:rPrChange>
          </w:rPr>
          <w:t>NUMERIC(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217" w:author="Marta" w:date="2024-12-17T22:02:00Z">
              <w:rPr>
                <w:b/>
              </w:rPr>
            </w:rPrChange>
          </w:rPr>
          <w:t>10,2) NOT NULL,</w:t>
        </w:r>
      </w:ins>
    </w:p>
    <w:p w14:paraId="08BE408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18" w:author="Marta" w:date="2024-12-17T22:02:00Z"/>
          <w:rFonts w:ascii="Courier New" w:hAnsi="Courier New" w:cs="Courier New"/>
          <w:sz w:val="24"/>
          <w:szCs w:val="24"/>
          <w:lang w:val="en-US"/>
          <w:rPrChange w:id="1219" w:author="Marta" w:date="2024-12-17T22:02:00Z">
            <w:rPr>
              <w:ins w:id="1220" w:author="Marta" w:date="2024-12-17T22:02:00Z"/>
              <w:b/>
            </w:rPr>
          </w:rPrChange>
        </w:rPr>
        <w:pPrChange w:id="1221" w:author="Marta" w:date="2024-12-17T22:07:00Z">
          <w:pPr>
            <w:jc w:val="center"/>
          </w:pPr>
        </w:pPrChange>
      </w:pPr>
      <w:ins w:id="122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23" w:author="Marta" w:date="2024-12-17T22:02:00Z">
              <w:rPr>
                <w:b/>
              </w:rPr>
            </w:rPrChange>
          </w:rPr>
          <w:t xml:space="preserve">  STORE_AMOUNT INTEGER NOT NULL,</w:t>
        </w:r>
      </w:ins>
    </w:p>
    <w:p w14:paraId="05BD431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24" w:author="Marta" w:date="2024-12-17T22:02:00Z"/>
          <w:rFonts w:ascii="Courier New" w:hAnsi="Courier New" w:cs="Courier New"/>
          <w:sz w:val="24"/>
          <w:szCs w:val="24"/>
          <w:lang w:val="en-US"/>
          <w:rPrChange w:id="1225" w:author="Marta" w:date="2024-12-17T22:02:00Z">
            <w:rPr>
              <w:ins w:id="1226" w:author="Marta" w:date="2024-12-17T22:02:00Z"/>
              <w:b/>
            </w:rPr>
          </w:rPrChange>
        </w:rPr>
        <w:pPrChange w:id="1227" w:author="Marta" w:date="2024-12-17T22:07:00Z">
          <w:pPr>
            <w:jc w:val="center"/>
          </w:pPr>
        </w:pPrChange>
      </w:pPr>
      <w:ins w:id="122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29" w:author="Marta" w:date="2024-12-17T22:02:00Z">
              <w:rPr>
                <w:b/>
              </w:rPr>
            </w:rPrChange>
          </w:rPr>
          <w:t xml:space="preserve">  ID_CATEGORY INTEGER,</w:t>
        </w:r>
      </w:ins>
    </w:p>
    <w:p w14:paraId="48C3D7D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30" w:author="Marta" w:date="2024-12-17T22:02:00Z"/>
          <w:rFonts w:ascii="Courier New" w:hAnsi="Courier New" w:cs="Courier New"/>
          <w:sz w:val="24"/>
          <w:szCs w:val="24"/>
          <w:lang w:val="en-US"/>
          <w:rPrChange w:id="1231" w:author="Marta" w:date="2024-12-17T22:02:00Z">
            <w:rPr>
              <w:ins w:id="1232" w:author="Marta" w:date="2024-12-17T22:02:00Z"/>
              <w:b/>
            </w:rPr>
          </w:rPrChange>
        </w:rPr>
        <w:pPrChange w:id="1233" w:author="Marta" w:date="2024-12-17T22:07:00Z">
          <w:pPr>
            <w:jc w:val="center"/>
          </w:pPr>
        </w:pPrChange>
      </w:pPr>
      <w:ins w:id="123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35" w:author="Marta" w:date="2024-12-17T22:02:00Z">
              <w:rPr>
                <w:b/>
              </w:rPr>
            </w:rPrChange>
          </w:rPr>
          <w:t xml:space="preserve">  DISCOUNTS INTEGER,</w:t>
        </w:r>
      </w:ins>
    </w:p>
    <w:p w14:paraId="1C3BDBF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36" w:author="Marta" w:date="2024-12-17T22:02:00Z"/>
          <w:rFonts w:ascii="Courier New" w:hAnsi="Courier New" w:cs="Courier New"/>
          <w:sz w:val="24"/>
          <w:szCs w:val="24"/>
          <w:lang w:val="en-US"/>
          <w:rPrChange w:id="1237" w:author="Marta" w:date="2024-12-17T22:02:00Z">
            <w:rPr>
              <w:ins w:id="1238" w:author="Marta" w:date="2024-12-17T22:02:00Z"/>
              <w:b/>
            </w:rPr>
          </w:rPrChange>
        </w:rPr>
        <w:pPrChange w:id="1239" w:author="Marta" w:date="2024-12-17T22:07:00Z">
          <w:pPr>
            <w:jc w:val="center"/>
          </w:pPr>
        </w:pPrChange>
      </w:pPr>
      <w:ins w:id="124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41" w:author="Marta" w:date="2024-12-17T22:02:00Z">
              <w:rPr>
                <w:b/>
              </w:rPr>
            </w:rPrChange>
          </w:rPr>
          <w:t xml:space="preserve">  FOREIGN KEY (DISCOUNTS) REFERENCES DISCOUNTS (ID_DISCOUNT) ON DELETE SET NULL,</w:t>
        </w:r>
      </w:ins>
    </w:p>
    <w:p w14:paraId="3F732D5C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42" w:author="Marta" w:date="2024-12-17T22:02:00Z"/>
          <w:rFonts w:ascii="Courier New" w:hAnsi="Courier New" w:cs="Courier New"/>
          <w:sz w:val="24"/>
          <w:szCs w:val="24"/>
          <w:lang w:val="en-US"/>
          <w:rPrChange w:id="1243" w:author="Marta" w:date="2024-12-17T22:02:00Z">
            <w:rPr>
              <w:ins w:id="1244" w:author="Marta" w:date="2024-12-17T22:02:00Z"/>
              <w:b/>
            </w:rPr>
          </w:rPrChange>
        </w:rPr>
        <w:pPrChange w:id="1245" w:author="Marta" w:date="2024-12-17T22:07:00Z">
          <w:pPr>
            <w:jc w:val="center"/>
          </w:pPr>
        </w:pPrChange>
      </w:pPr>
      <w:ins w:id="1246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47" w:author="Marta" w:date="2024-12-17T22:02:00Z">
              <w:rPr>
                <w:b/>
              </w:rPr>
            </w:rPrChange>
          </w:rPr>
          <w:t xml:space="preserve">  FOREIGN KEY (ID_CATEGORY) REFERENCES CATEGORIES (ID_CATEGORY) ON DELETE CASCADE</w:t>
        </w:r>
      </w:ins>
    </w:p>
    <w:p w14:paraId="40A001F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48" w:author="Marta" w:date="2024-12-17T22:02:00Z"/>
          <w:rFonts w:ascii="Courier New" w:hAnsi="Courier New" w:cs="Courier New"/>
          <w:sz w:val="24"/>
          <w:szCs w:val="24"/>
          <w:lang w:val="en-US"/>
          <w:rPrChange w:id="1249" w:author="Marta" w:date="2024-12-17T22:02:00Z">
            <w:rPr>
              <w:ins w:id="1250" w:author="Marta" w:date="2024-12-17T22:02:00Z"/>
              <w:b/>
            </w:rPr>
          </w:rPrChange>
        </w:rPr>
        <w:pPrChange w:id="1251" w:author="Marta" w:date="2024-12-17T22:07:00Z">
          <w:pPr>
            <w:jc w:val="center"/>
          </w:pPr>
        </w:pPrChange>
      </w:pPr>
      <w:ins w:id="125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53" w:author="Marta" w:date="2024-12-17T22:02:00Z">
              <w:rPr>
                <w:b/>
              </w:rPr>
            </w:rPrChange>
          </w:rPr>
          <w:t>);</w:t>
        </w:r>
      </w:ins>
    </w:p>
    <w:p w14:paraId="5577DE2F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54" w:author="Marta" w:date="2024-12-17T22:02:00Z"/>
          <w:rFonts w:ascii="Courier New" w:hAnsi="Courier New" w:cs="Courier New"/>
          <w:sz w:val="24"/>
          <w:szCs w:val="24"/>
          <w:lang w:val="en-US"/>
          <w:rPrChange w:id="1255" w:author="Marta" w:date="2024-12-17T22:02:00Z">
            <w:rPr>
              <w:ins w:id="1256" w:author="Marta" w:date="2024-12-17T22:02:00Z"/>
              <w:b/>
            </w:rPr>
          </w:rPrChange>
        </w:rPr>
        <w:pPrChange w:id="1257" w:author="Marta" w:date="2024-12-17T22:07:00Z">
          <w:pPr>
            <w:jc w:val="center"/>
          </w:pPr>
        </w:pPrChange>
      </w:pPr>
      <w:ins w:id="125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59" w:author="Marta" w:date="2024-12-17T22:02:00Z">
              <w:rPr>
                <w:b/>
              </w:rPr>
            </w:rPrChange>
          </w:rPr>
          <w:t xml:space="preserve">CREATE TABLE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260" w:author="Marta" w:date="2024-12-17T22:02:00Z">
              <w:rPr>
                <w:b/>
              </w:rPr>
            </w:rPrChange>
          </w:rPr>
          <w:t>DELIVERIES(</w:t>
        </w:r>
        <w:proofErr w:type="gramEnd"/>
      </w:ins>
    </w:p>
    <w:p w14:paraId="7293842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61" w:author="Marta" w:date="2024-12-17T22:02:00Z"/>
          <w:rFonts w:ascii="Courier New" w:hAnsi="Courier New" w:cs="Courier New"/>
          <w:sz w:val="24"/>
          <w:szCs w:val="24"/>
          <w:lang w:val="en-US"/>
          <w:rPrChange w:id="1262" w:author="Marta" w:date="2024-12-17T22:02:00Z">
            <w:rPr>
              <w:ins w:id="1263" w:author="Marta" w:date="2024-12-17T22:02:00Z"/>
              <w:b/>
            </w:rPr>
          </w:rPrChange>
        </w:rPr>
        <w:pPrChange w:id="1264" w:author="Marta" w:date="2024-12-17T22:07:00Z">
          <w:pPr>
            <w:jc w:val="center"/>
          </w:pPr>
        </w:pPrChange>
      </w:pPr>
      <w:ins w:id="1265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66" w:author="Marta" w:date="2024-12-17T22:02:00Z">
              <w:rPr>
                <w:b/>
              </w:rPr>
            </w:rPrChange>
          </w:rPr>
          <w:t xml:space="preserve">  ID_DEV SERIAL PRIMARY KEY,</w:t>
        </w:r>
      </w:ins>
    </w:p>
    <w:p w14:paraId="2042505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67" w:author="Marta" w:date="2024-12-17T22:02:00Z"/>
          <w:rFonts w:ascii="Courier New" w:hAnsi="Courier New" w:cs="Courier New"/>
          <w:sz w:val="24"/>
          <w:szCs w:val="24"/>
          <w:lang w:val="en-US"/>
          <w:rPrChange w:id="1268" w:author="Marta" w:date="2024-12-17T22:02:00Z">
            <w:rPr>
              <w:ins w:id="1269" w:author="Marta" w:date="2024-12-17T22:02:00Z"/>
              <w:b/>
            </w:rPr>
          </w:rPrChange>
        </w:rPr>
        <w:pPrChange w:id="1270" w:author="Marta" w:date="2024-12-17T22:07:00Z">
          <w:pPr>
            <w:jc w:val="center"/>
          </w:pPr>
        </w:pPrChange>
      </w:pPr>
      <w:ins w:id="127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72" w:author="Marta" w:date="2024-12-17T22:02:00Z">
              <w:rPr>
                <w:b/>
              </w:rPr>
            </w:rPrChange>
          </w:rPr>
          <w:t xml:space="preserve">  DELIVERY_DATE DATE NOT NULL,</w:t>
        </w:r>
      </w:ins>
    </w:p>
    <w:p w14:paraId="2B10267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73" w:author="Marta" w:date="2024-12-17T22:02:00Z"/>
          <w:rFonts w:ascii="Courier New" w:hAnsi="Courier New" w:cs="Courier New"/>
          <w:sz w:val="24"/>
          <w:szCs w:val="24"/>
          <w:lang w:val="en-US"/>
          <w:rPrChange w:id="1274" w:author="Marta" w:date="2024-12-17T22:02:00Z">
            <w:rPr>
              <w:ins w:id="1275" w:author="Marta" w:date="2024-12-17T22:02:00Z"/>
              <w:b/>
            </w:rPr>
          </w:rPrChange>
        </w:rPr>
        <w:pPrChange w:id="1276" w:author="Marta" w:date="2024-12-17T22:07:00Z">
          <w:pPr>
            <w:jc w:val="center"/>
          </w:pPr>
        </w:pPrChange>
      </w:pPr>
      <w:ins w:id="127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78" w:author="Marta" w:date="2024-12-17T22:02:00Z">
              <w:rPr>
                <w:b/>
              </w:rPr>
            </w:rPrChange>
          </w:rPr>
          <w:t xml:space="preserve">  DELIVERY_TIME INTEGER NOT NULL,</w:t>
        </w:r>
      </w:ins>
    </w:p>
    <w:p w14:paraId="259F8FEC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79" w:author="Marta" w:date="2024-12-17T22:02:00Z"/>
          <w:rFonts w:ascii="Courier New" w:hAnsi="Courier New" w:cs="Courier New"/>
          <w:sz w:val="24"/>
          <w:szCs w:val="24"/>
          <w:lang w:val="en-US"/>
          <w:rPrChange w:id="1280" w:author="Marta" w:date="2024-12-17T22:02:00Z">
            <w:rPr>
              <w:ins w:id="1281" w:author="Marta" w:date="2024-12-17T22:02:00Z"/>
              <w:b/>
            </w:rPr>
          </w:rPrChange>
        </w:rPr>
        <w:pPrChange w:id="1282" w:author="Marta" w:date="2024-12-17T22:07:00Z">
          <w:pPr>
            <w:jc w:val="center"/>
          </w:pPr>
        </w:pPrChange>
      </w:pPr>
      <w:ins w:id="128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84" w:author="Marta" w:date="2024-12-17T22:02:00Z">
              <w:rPr>
                <w:b/>
              </w:rPr>
            </w:rPrChange>
          </w:rPr>
          <w:t xml:space="preserve">  AMOUNT INTEGER,</w:t>
        </w:r>
      </w:ins>
    </w:p>
    <w:p w14:paraId="75612686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85" w:author="Marta" w:date="2024-12-17T22:02:00Z"/>
          <w:rFonts w:ascii="Courier New" w:hAnsi="Courier New" w:cs="Courier New"/>
          <w:sz w:val="24"/>
          <w:szCs w:val="24"/>
          <w:lang w:val="en-US"/>
          <w:rPrChange w:id="1286" w:author="Marta" w:date="2024-12-17T22:02:00Z">
            <w:rPr>
              <w:ins w:id="1287" w:author="Marta" w:date="2024-12-17T22:02:00Z"/>
              <w:b/>
            </w:rPr>
          </w:rPrChange>
        </w:rPr>
        <w:pPrChange w:id="1288" w:author="Marta" w:date="2024-12-17T22:07:00Z">
          <w:pPr>
            <w:jc w:val="center"/>
          </w:pPr>
        </w:pPrChange>
      </w:pPr>
      <w:ins w:id="1289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90" w:author="Marta" w:date="2024-12-17T22:02:00Z">
              <w:rPr>
                <w:b/>
              </w:rPr>
            </w:rPrChange>
          </w:rPr>
          <w:t xml:space="preserve">  ID_JEWELRY SERIAL,</w:t>
        </w:r>
      </w:ins>
    </w:p>
    <w:p w14:paraId="1B602B33" w14:textId="4A201F4A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91" w:author="Marta" w:date="2024-12-17T22:02:00Z"/>
          <w:rFonts w:ascii="Courier New" w:hAnsi="Courier New" w:cs="Courier New"/>
          <w:sz w:val="24"/>
          <w:szCs w:val="24"/>
          <w:lang w:val="en-US"/>
          <w:rPrChange w:id="1292" w:author="Marta" w:date="2024-12-17T22:02:00Z">
            <w:rPr>
              <w:ins w:id="1293" w:author="Marta" w:date="2024-12-17T22:02:00Z"/>
              <w:b/>
            </w:rPr>
          </w:rPrChange>
        </w:rPr>
        <w:pPrChange w:id="1294" w:author="Marta" w:date="2024-12-17T22:07:00Z">
          <w:pPr>
            <w:jc w:val="center"/>
          </w:pPr>
        </w:pPrChange>
      </w:pPr>
      <w:ins w:id="1295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296" w:author="Marta" w:date="2024-12-17T22:02:00Z">
              <w:rPr>
                <w:b/>
              </w:rPr>
            </w:rPrChange>
          </w:rPr>
          <w:t xml:space="preserve">  FOREIGN KEY (ID_JEWELRY) REFERENCES JEWELRIES (ID_JEWELRY) ON DELETE SET NULL);</w:t>
        </w:r>
      </w:ins>
    </w:p>
    <w:p w14:paraId="5365FD8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297" w:author="Marta" w:date="2024-12-17T22:02:00Z"/>
          <w:rFonts w:ascii="Courier New" w:hAnsi="Courier New" w:cs="Courier New"/>
          <w:sz w:val="24"/>
          <w:szCs w:val="24"/>
          <w:lang w:val="en-US"/>
          <w:rPrChange w:id="1298" w:author="Marta" w:date="2024-12-17T22:02:00Z">
            <w:rPr>
              <w:ins w:id="1299" w:author="Marta" w:date="2024-12-17T22:02:00Z"/>
              <w:b/>
            </w:rPr>
          </w:rPrChange>
        </w:rPr>
        <w:pPrChange w:id="1300" w:author="Marta" w:date="2024-12-17T22:07:00Z">
          <w:pPr>
            <w:jc w:val="center"/>
          </w:pPr>
        </w:pPrChange>
      </w:pPr>
      <w:ins w:id="130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02" w:author="Marta" w:date="2024-12-17T22:02:00Z">
              <w:rPr>
                <w:b/>
              </w:rPr>
            </w:rPrChange>
          </w:rPr>
          <w:t>ALTER TABLE DELIVERIES</w:t>
        </w:r>
      </w:ins>
    </w:p>
    <w:p w14:paraId="0ABBC7C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03" w:author="Marta" w:date="2024-12-17T22:02:00Z"/>
          <w:rFonts w:ascii="Courier New" w:hAnsi="Courier New" w:cs="Courier New"/>
          <w:sz w:val="24"/>
          <w:szCs w:val="24"/>
          <w:lang w:val="en-US"/>
          <w:rPrChange w:id="1304" w:author="Marta" w:date="2024-12-17T22:02:00Z">
            <w:rPr>
              <w:ins w:id="1305" w:author="Marta" w:date="2024-12-17T22:02:00Z"/>
              <w:b/>
            </w:rPr>
          </w:rPrChange>
        </w:rPr>
        <w:pPrChange w:id="1306" w:author="Marta" w:date="2024-12-17T22:07:00Z">
          <w:pPr>
            <w:jc w:val="center"/>
          </w:pPr>
        </w:pPrChange>
      </w:pPr>
      <w:ins w:id="130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08" w:author="Marta" w:date="2024-12-17T22:02:00Z">
              <w:rPr>
                <w:b/>
              </w:rPr>
            </w:rPrChange>
          </w:rPr>
          <w:t xml:space="preserve">ALTER COLUMN DELIVERY_TIME TYPE TIME USING </w:t>
        </w:r>
      </w:ins>
    </w:p>
    <w:p w14:paraId="60EC362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09" w:author="Marta" w:date="2024-12-17T22:02:00Z"/>
          <w:rFonts w:ascii="Courier New" w:hAnsi="Courier New" w:cs="Courier New"/>
          <w:sz w:val="24"/>
          <w:szCs w:val="24"/>
          <w:lang w:val="en-US"/>
          <w:rPrChange w:id="1310" w:author="Marta" w:date="2024-12-17T22:02:00Z">
            <w:rPr>
              <w:ins w:id="1311" w:author="Marta" w:date="2024-12-17T22:02:00Z"/>
              <w:b/>
            </w:rPr>
          </w:rPrChange>
        </w:rPr>
        <w:pPrChange w:id="1312" w:author="Marta" w:date="2024-12-17T22:07:00Z">
          <w:pPr>
            <w:jc w:val="center"/>
          </w:pPr>
        </w:pPrChange>
      </w:pPr>
      <w:ins w:id="131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14" w:author="Marta" w:date="2024-12-17T22:02:00Z">
              <w:rPr>
                <w:b/>
              </w:rPr>
            </w:rPrChange>
          </w:rPr>
          <w:t xml:space="preserve">  TO_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15" w:author="Marta" w:date="2024-12-17T22:02:00Z">
              <w:rPr>
                <w:b/>
              </w:rPr>
            </w:rPrChange>
          </w:rPr>
          <w:t>TIMESTAMP(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316" w:author="Marta" w:date="2024-12-17T22:02:00Z">
              <w:rPr>
                <w:b/>
              </w:rPr>
            </w:rPrChange>
          </w:rPr>
          <w:t>DELIVERY_TIME::TEXT, 'HH24MI');</w:t>
        </w:r>
      </w:ins>
    </w:p>
    <w:p w14:paraId="60E6184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17" w:author="Marta" w:date="2024-12-17T22:02:00Z"/>
          <w:rFonts w:ascii="Courier New" w:hAnsi="Courier New" w:cs="Courier New"/>
          <w:sz w:val="24"/>
          <w:szCs w:val="24"/>
          <w:lang w:val="en-US"/>
          <w:rPrChange w:id="1318" w:author="Marta" w:date="2024-12-17T22:02:00Z">
            <w:rPr>
              <w:ins w:id="1319" w:author="Marta" w:date="2024-12-17T22:02:00Z"/>
              <w:b/>
            </w:rPr>
          </w:rPrChange>
        </w:rPr>
        <w:pPrChange w:id="1320" w:author="Marta" w:date="2024-12-17T22:07:00Z">
          <w:pPr>
            <w:jc w:val="center"/>
          </w:pPr>
        </w:pPrChange>
      </w:pPr>
      <w:ins w:id="132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22" w:author="Marta" w:date="2024-12-17T22:02:00Z">
              <w:rPr>
                <w:b/>
              </w:rPr>
            </w:rPrChange>
          </w:rPr>
          <w:t xml:space="preserve">CREATE TABLE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23" w:author="Marta" w:date="2024-12-17T22:02:00Z">
              <w:rPr>
                <w:b/>
              </w:rPr>
            </w:rPrChange>
          </w:rPr>
          <w:t>CUSTOMERS(</w:t>
        </w:r>
        <w:proofErr w:type="gramEnd"/>
      </w:ins>
    </w:p>
    <w:p w14:paraId="763D8E9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24" w:author="Marta" w:date="2024-12-17T22:02:00Z"/>
          <w:rFonts w:ascii="Courier New" w:hAnsi="Courier New" w:cs="Courier New"/>
          <w:sz w:val="24"/>
          <w:szCs w:val="24"/>
          <w:lang w:val="en-US"/>
          <w:rPrChange w:id="1325" w:author="Marta" w:date="2024-12-17T22:02:00Z">
            <w:rPr>
              <w:ins w:id="1326" w:author="Marta" w:date="2024-12-17T22:02:00Z"/>
              <w:b/>
            </w:rPr>
          </w:rPrChange>
        </w:rPr>
        <w:pPrChange w:id="1327" w:author="Marta" w:date="2024-12-17T22:07:00Z">
          <w:pPr>
            <w:jc w:val="center"/>
          </w:pPr>
        </w:pPrChange>
      </w:pPr>
      <w:ins w:id="132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29" w:author="Marta" w:date="2024-12-17T22:02:00Z">
              <w:rPr>
                <w:b/>
              </w:rPr>
            </w:rPrChange>
          </w:rPr>
          <w:t xml:space="preserve">  ID_CUS SERIAL PRIMARY KEY,</w:t>
        </w:r>
      </w:ins>
    </w:p>
    <w:p w14:paraId="329519C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30" w:author="Marta" w:date="2024-12-17T22:02:00Z"/>
          <w:rFonts w:ascii="Courier New" w:hAnsi="Courier New" w:cs="Courier New"/>
          <w:sz w:val="24"/>
          <w:szCs w:val="24"/>
          <w:lang w:val="en-US"/>
          <w:rPrChange w:id="1331" w:author="Marta" w:date="2024-12-17T22:02:00Z">
            <w:rPr>
              <w:ins w:id="1332" w:author="Marta" w:date="2024-12-17T22:02:00Z"/>
              <w:b/>
            </w:rPr>
          </w:rPrChange>
        </w:rPr>
        <w:pPrChange w:id="1333" w:author="Marta" w:date="2024-12-17T22:07:00Z">
          <w:pPr>
            <w:jc w:val="center"/>
          </w:pPr>
        </w:pPrChange>
      </w:pPr>
      <w:ins w:id="133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35" w:author="Marta" w:date="2024-12-17T22:02:00Z">
              <w:rPr>
                <w:b/>
              </w:rPr>
            </w:rPrChange>
          </w:rPr>
          <w:t xml:space="preserve">  FIRST_NAME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36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337" w:author="Marta" w:date="2024-12-17T22:02:00Z">
              <w:rPr>
                <w:b/>
              </w:rPr>
            </w:rPrChange>
          </w:rPr>
          <w:t>255) NOT NULL,</w:t>
        </w:r>
      </w:ins>
    </w:p>
    <w:p w14:paraId="1D0B44DC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38" w:author="Marta" w:date="2024-12-17T22:02:00Z"/>
          <w:rFonts w:ascii="Courier New" w:hAnsi="Courier New" w:cs="Courier New"/>
          <w:sz w:val="24"/>
          <w:szCs w:val="24"/>
          <w:lang w:val="en-US"/>
          <w:rPrChange w:id="1339" w:author="Marta" w:date="2024-12-17T22:02:00Z">
            <w:rPr>
              <w:ins w:id="1340" w:author="Marta" w:date="2024-12-17T22:02:00Z"/>
              <w:b/>
            </w:rPr>
          </w:rPrChange>
        </w:rPr>
        <w:pPrChange w:id="1341" w:author="Marta" w:date="2024-12-17T22:07:00Z">
          <w:pPr>
            <w:jc w:val="center"/>
          </w:pPr>
        </w:pPrChange>
      </w:pPr>
      <w:ins w:id="134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43" w:author="Marta" w:date="2024-12-17T22:02:00Z">
              <w:rPr>
                <w:b/>
              </w:rPr>
            </w:rPrChange>
          </w:rPr>
          <w:t xml:space="preserve">  SECOND_NAME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44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345" w:author="Marta" w:date="2024-12-17T22:02:00Z">
              <w:rPr>
                <w:b/>
              </w:rPr>
            </w:rPrChange>
          </w:rPr>
          <w:t>255),</w:t>
        </w:r>
      </w:ins>
    </w:p>
    <w:p w14:paraId="545D63A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46" w:author="Marta" w:date="2024-12-17T22:02:00Z"/>
          <w:rFonts w:ascii="Courier New" w:hAnsi="Courier New" w:cs="Courier New"/>
          <w:sz w:val="24"/>
          <w:szCs w:val="24"/>
          <w:lang w:val="en-US"/>
          <w:rPrChange w:id="1347" w:author="Marta" w:date="2024-12-17T22:02:00Z">
            <w:rPr>
              <w:ins w:id="1348" w:author="Marta" w:date="2024-12-17T22:02:00Z"/>
              <w:b/>
            </w:rPr>
          </w:rPrChange>
        </w:rPr>
        <w:pPrChange w:id="1349" w:author="Marta" w:date="2024-12-17T22:07:00Z">
          <w:pPr>
            <w:jc w:val="center"/>
          </w:pPr>
        </w:pPrChange>
      </w:pPr>
      <w:ins w:id="135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51" w:author="Marta" w:date="2024-12-17T22:02:00Z">
              <w:rPr>
                <w:b/>
              </w:rPr>
            </w:rPrChange>
          </w:rPr>
          <w:t xml:space="preserve">  ADDRESS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52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353" w:author="Marta" w:date="2024-12-17T22:02:00Z">
              <w:rPr>
                <w:b/>
              </w:rPr>
            </w:rPrChange>
          </w:rPr>
          <w:t>255),</w:t>
        </w:r>
      </w:ins>
    </w:p>
    <w:p w14:paraId="1DC5765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54" w:author="Marta" w:date="2024-12-17T22:02:00Z"/>
          <w:rFonts w:ascii="Courier New" w:hAnsi="Courier New" w:cs="Courier New"/>
          <w:sz w:val="24"/>
          <w:szCs w:val="24"/>
          <w:lang w:val="en-US"/>
          <w:rPrChange w:id="1355" w:author="Marta" w:date="2024-12-17T22:02:00Z">
            <w:rPr>
              <w:ins w:id="1356" w:author="Marta" w:date="2024-12-17T22:02:00Z"/>
              <w:b/>
            </w:rPr>
          </w:rPrChange>
        </w:rPr>
        <w:pPrChange w:id="1357" w:author="Marta" w:date="2024-12-17T22:07:00Z">
          <w:pPr>
            <w:jc w:val="center"/>
          </w:pPr>
        </w:pPrChange>
      </w:pPr>
      <w:ins w:id="135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59" w:author="Marta" w:date="2024-12-17T22:02:00Z">
              <w:rPr>
                <w:b/>
              </w:rPr>
            </w:rPrChange>
          </w:rPr>
          <w:t xml:space="preserve">  PHONE_CUS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360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361" w:author="Marta" w:date="2024-12-17T22:02:00Z">
              <w:rPr>
                <w:b/>
              </w:rPr>
            </w:rPrChange>
          </w:rPr>
          <w:t>20)</w:t>
        </w:r>
      </w:ins>
    </w:p>
    <w:p w14:paraId="3B5A55B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62" w:author="Marta" w:date="2024-12-17T22:02:00Z"/>
          <w:rFonts w:ascii="Courier New" w:hAnsi="Courier New" w:cs="Courier New"/>
          <w:sz w:val="24"/>
          <w:szCs w:val="24"/>
          <w:lang w:val="en-US"/>
          <w:rPrChange w:id="1363" w:author="Marta" w:date="2024-12-17T22:02:00Z">
            <w:rPr>
              <w:ins w:id="1364" w:author="Marta" w:date="2024-12-17T22:02:00Z"/>
              <w:b/>
            </w:rPr>
          </w:rPrChange>
        </w:rPr>
        <w:pPrChange w:id="1365" w:author="Marta" w:date="2024-12-17T22:07:00Z">
          <w:pPr>
            <w:jc w:val="center"/>
          </w:pPr>
        </w:pPrChange>
      </w:pPr>
      <w:ins w:id="1366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67" w:author="Marta" w:date="2024-12-17T22:02:00Z">
              <w:rPr>
                <w:b/>
              </w:rPr>
            </w:rPrChange>
          </w:rPr>
          <w:t>);</w:t>
        </w:r>
      </w:ins>
    </w:p>
    <w:p w14:paraId="1397A427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68" w:author="Marta" w:date="2024-12-17T22:02:00Z"/>
          <w:rFonts w:ascii="Courier New" w:hAnsi="Courier New" w:cs="Courier New"/>
          <w:sz w:val="24"/>
          <w:szCs w:val="24"/>
          <w:lang w:val="en-US"/>
          <w:rPrChange w:id="1369" w:author="Marta" w:date="2024-12-17T22:02:00Z">
            <w:rPr>
              <w:ins w:id="1370" w:author="Marta" w:date="2024-12-17T22:02:00Z"/>
              <w:b/>
            </w:rPr>
          </w:rPrChange>
        </w:rPr>
        <w:pPrChange w:id="1371" w:author="Marta" w:date="2024-12-17T22:07:00Z">
          <w:pPr>
            <w:jc w:val="center"/>
          </w:pPr>
        </w:pPrChange>
      </w:pPr>
      <w:ins w:id="137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73" w:author="Marta" w:date="2024-12-17T22:02:00Z">
              <w:rPr>
                <w:b/>
              </w:rPr>
            </w:rPrChange>
          </w:rPr>
          <w:t>CREATE TABLE SALES (</w:t>
        </w:r>
      </w:ins>
    </w:p>
    <w:p w14:paraId="3B812F0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74" w:author="Marta" w:date="2024-12-17T22:02:00Z"/>
          <w:rFonts w:ascii="Courier New" w:hAnsi="Courier New" w:cs="Courier New"/>
          <w:sz w:val="24"/>
          <w:szCs w:val="24"/>
          <w:lang w:val="en-US"/>
          <w:rPrChange w:id="1375" w:author="Marta" w:date="2024-12-17T22:02:00Z">
            <w:rPr>
              <w:ins w:id="1376" w:author="Marta" w:date="2024-12-17T22:02:00Z"/>
              <w:b/>
            </w:rPr>
          </w:rPrChange>
        </w:rPr>
        <w:pPrChange w:id="1377" w:author="Marta" w:date="2024-12-17T22:07:00Z">
          <w:pPr>
            <w:jc w:val="center"/>
          </w:pPr>
        </w:pPrChange>
      </w:pPr>
      <w:ins w:id="137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79" w:author="Marta" w:date="2024-12-17T22:02:00Z">
              <w:rPr>
                <w:b/>
              </w:rPr>
            </w:rPrChange>
          </w:rPr>
          <w:t xml:space="preserve">    ID_SALES SERIAL PRIMARY KEY,</w:t>
        </w:r>
      </w:ins>
    </w:p>
    <w:p w14:paraId="65F5141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80" w:author="Marta" w:date="2024-12-17T22:02:00Z"/>
          <w:rFonts w:ascii="Courier New" w:hAnsi="Courier New" w:cs="Courier New"/>
          <w:sz w:val="24"/>
          <w:szCs w:val="24"/>
          <w:lang w:val="en-US"/>
          <w:rPrChange w:id="1381" w:author="Marta" w:date="2024-12-17T22:02:00Z">
            <w:rPr>
              <w:ins w:id="1382" w:author="Marta" w:date="2024-12-17T22:02:00Z"/>
              <w:b/>
            </w:rPr>
          </w:rPrChange>
        </w:rPr>
        <w:pPrChange w:id="1383" w:author="Marta" w:date="2024-12-17T22:07:00Z">
          <w:pPr>
            <w:jc w:val="center"/>
          </w:pPr>
        </w:pPrChange>
      </w:pPr>
      <w:ins w:id="138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85" w:author="Marta" w:date="2024-12-17T22:02:00Z">
              <w:rPr>
                <w:b/>
              </w:rPr>
            </w:rPrChange>
          </w:rPr>
          <w:t xml:space="preserve">    ID_JEWELRY INTEGER NOT NULL,</w:t>
        </w:r>
      </w:ins>
    </w:p>
    <w:p w14:paraId="0611020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86" w:author="Marta" w:date="2024-12-17T22:02:00Z"/>
          <w:rFonts w:ascii="Courier New" w:hAnsi="Courier New" w:cs="Courier New"/>
          <w:sz w:val="24"/>
          <w:szCs w:val="24"/>
          <w:lang w:val="en-US"/>
          <w:rPrChange w:id="1387" w:author="Marta" w:date="2024-12-17T22:02:00Z">
            <w:rPr>
              <w:ins w:id="1388" w:author="Marta" w:date="2024-12-17T22:02:00Z"/>
              <w:b/>
            </w:rPr>
          </w:rPrChange>
        </w:rPr>
        <w:pPrChange w:id="1389" w:author="Marta" w:date="2024-12-17T22:07:00Z">
          <w:pPr>
            <w:jc w:val="center"/>
          </w:pPr>
        </w:pPrChange>
      </w:pPr>
      <w:ins w:id="139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91" w:author="Marta" w:date="2024-12-17T22:02:00Z">
              <w:rPr>
                <w:b/>
              </w:rPr>
            </w:rPrChange>
          </w:rPr>
          <w:t xml:space="preserve">    ID_CUS INTEGER NOT NULL,</w:t>
        </w:r>
      </w:ins>
    </w:p>
    <w:p w14:paraId="5586FB6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92" w:author="Marta" w:date="2024-12-17T22:02:00Z"/>
          <w:rFonts w:ascii="Courier New" w:hAnsi="Courier New" w:cs="Courier New"/>
          <w:sz w:val="24"/>
          <w:szCs w:val="24"/>
          <w:lang w:val="en-US"/>
          <w:rPrChange w:id="1393" w:author="Marta" w:date="2024-12-17T22:02:00Z">
            <w:rPr>
              <w:ins w:id="1394" w:author="Marta" w:date="2024-12-17T22:02:00Z"/>
              <w:b/>
            </w:rPr>
          </w:rPrChange>
        </w:rPr>
        <w:pPrChange w:id="1395" w:author="Marta" w:date="2024-12-17T22:07:00Z">
          <w:pPr>
            <w:jc w:val="center"/>
          </w:pPr>
        </w:pPrChange>
      </w:pPr>
      <w:ins w:id="1396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397" w:author="Marta" w:date="2024-12-17T22:02:00Z">
              <w:rPr>
                <w:b/>
              </w:rPr>
            </w:rPrChange>
          </w:rPr>
          <w:t xml:space="preserve">    AMOUNT INTEGER,</w:t>
        </w:r>
      </w:ins>
    </w:p>
    <w:p w14:paraId="3666FE0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398" w:author="Marta" w:date="2024-12-17T22:02:00Z"/>
          <w:rFonts w:ascii="Courier New" w:hAnsi="Courier New" w:cs="Courier New"/>
          <w:sz w:val="24"/>
          <w:szCs w:val="24"/>
          <w:lang w:val="en-US"/>
          <w:rPrChange w:id="1399" w:author="Marta" w:date="2024-12-17T22:02:00Z">
            <w:rPr>
              <w:ins w:id="1400" w:author="Marta" w:date="2024-12-17T22:02:00Z"/>
              <w:b/>
            </w:rPr>
          </w:rPrChange>
        </w:rPr>
        <w:pPrChange w:id="1401" w:author="Marta" w:date="2024-12-17T22:07:00Z">
          <w:pPr>
            <w:jc w:val="center"/>
          </w:pPr>
        </w:pPrChange>
      </w:pPr>
      <w:ins w:id="140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03" w:author="Marta" w:date="2024-12-17T22:02:00Z">
              <w:rPr>
                <w:b/>
              </w:rPr>
            </w:rPrChange>
          </w:rPr>
          <w:t xml:space="preserve">    DATE_SALES DATE,</w:t>
        </w:r>
      </w:ins>
    </w:p>
    <w:p w14:paraId="282D009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04" w:author="Marta" w:date="2024-12-17T22:02:00Z"/>
          <w:rFonts w:ascii="Courier New" w:hAnsi="Courier New" w:cs="Courier New"/>
          <w:sz w:val="24"/>
          <w:szCs w:val="24"/>
          <w:lang w:val="en-US"/>
          <w:rPrChange w:id="1405" w:author="Marta" w:date="2024-12-17T22:02:00Z">
            <w:rPr>
              <w:ins w:id="1406" w:author="Marta" w:date="2024-12-17T22:02:00Z"/>
              <w:b/>
            </w:rPr>
          </w:rPrChange>
        </w:rPr>
        <w:pPrChange w:id="1407" w:author="Marta" w:date="2024-12-17T22:07:00Z">
          <w:pPr>
            <w:jc w:val="center"/>
          </w:pPr>
        </w:pPrChange>
      </w:pPr>
      <w:ins w:id="140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09" w:author="Marta" w:date="2024-12-17T22:02:00Z">
              <w:rPr>
                <w:b/>
              </w:rPr>
            </w:rPrChange>
          </w:rPr>
          <w:t xml:space="preserve">    FINAL_COST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10" w:author="Marta" w:date="2024-12-17T22:02:00Z">
              <w:rPr>
                <w:b/>
              </w:rPr>
            </w:rPrChange>
          </w:rPr>
          <w:t>NUMERIC(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411" w:author="Marta" w:date="2024-12-17T22:02:00Z">
              <w:rPr>
                <w:b/>
              </w:rPr>
            </w:rPrChange>
          </w:rPr>
          <w:t>10,2),</w:t>
        </w:r>
      </w:ins>
    </w:p>
    <w:p w14:paraId="617C0F0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12" w:author="Marta" w:date="2024-12-17T22:02:00Z"/>
          <w:rFonts w:ascii="Courier New" w:hAnsi="Courier New" w:cs="Courier New"/>
          <w:sz w:val="24"/>
          <w:szCs w:val="24"/>
          <w:lang w:val="en-US"/>
          <w:rPrChange w:id="1413" w:author="Marta" w:date="2024-12-17T22:02:00Z">
            <w:rPr>
              <w:ins w:id="1414" w:author="Marta" w:date="2024-12-17T22:02:00Z"/>
              <w:b/>
            </w:rPr>
          </w:rPrChange>
        </w:rPr>
        <w:pPrChange w:id="1415" w:author="Marta" w:date="2024-12-17T22:07:00Z">
          <w:pPr>
            <w:jc w:val="center"/>
          </w:pPr>
        </w:pPrChange>
      </w:pPr>
      <w:ins w:id="1416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17" w:author="Marta" w:date="2024-12-17T22:02:00Z">
              <w:rPr>
                <w:b/>
              </w:rPr>
            </w:rPrChange>
          </w:rPr>
          <w:t xml:space="preserve">    FOREIGN KEY (ID_JEWELRY) REFERENCES JEWELRIES(ID_JEWELRY) ON DELETE SET NULL,</w:t>
        </w:r>
      </w:ins>
    </w:p>
    <w:p w14:paraId="4C3B07FF" w14:textId="4407D28D" w:rsid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18" w:author="Marta" w:date="2024-12-17T22:08:00Z"/>
          <w:rFonts w:ascii="Courier New" w:hAnsi="Courier New" w:cs="Courier New"/>
          <w:sz w:val="24"/>
          <w:szCs w:val="24"/>
          <w:lang w:val="en-US"/>
        </w:rPr>
        <w:pPrChange w:id="1419" w:author="Marta" w:date="2024-12-17T22:08:00Z">
          <w:pPr>
            <w:spacing w:after="160"/>
            <w:jc w:val="left"/>
          </w:pPr>
        </w:pPrChange>
      </w:pPr>
      <w:ins w:id="142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21" w:author="Marta" w:date="2024-12-17T22:02:00Z">
              <w:rPr>
                <w:b/>
              </w:rPr>
            </w:rPrChange>
          </w:rPr>
          <w:t xml:space="preserve">    FOREIGN KEY (ID_CUS) REFERENCES CUSTOMERS(ID_CUS) ON DELETE SET NULL)</w:t>
        </w:r>
      </w:ins>
      <w:ins w:id="1422" w:author="Marta" w:date="2024-12-17T22:08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23" w:author="Marta" w:date="2024-12-17T22:08:00Z">
              <w:rPr>
                <w:rFonts w:ascii="Courier New" w:hAnsi="Courier New" w:cs="Courier New"/>
                <w:sz w:val="24"/>
                <w:szCs w:val="24"/>
              </w:rPr>
            </w:rPrChange>
          </w:rPr>
          <w:t>;</w:t>
        </w:r>
      </w:ins>
    </w:p>
    <w:p w14:paraId="386CEA8B" w14:textId="461F608A" w:rsidR="00813FFF" w:rsidRDefault="00813FFF">
      <w:pPr>
        <w:spacing w:after="160"/>
        <w:jc w:val="left"/>
        <w:rPr>
          <w:ins w:id="1424" w:author="Marta" w:date="2024-12-17T22:08:00Z"/>
          <w:rFonts w:ascii="Courier New" w:hAnsi="Courier New" w:cs="Courier New"/>
          <w:sz w:val="24"/>
          <w:szCs w:val="24"/>
          <w:lang w:val="en-US"/>
        </w:rPr>
      </w:pPr>
      <w:ins w:id="1425" w:author="Marta" w:date="2024-12-17T22:08:00Z">
        <w:r>
          <w:rPr>
            <w:rFonts w:ascii="Courier New" w:hAnsi="Courier New" w:cs="Courier New"/>
            <w:sz w:val="24"/>
            <w:szCs w:val="24"/>
            <w:lang w:val="en-US"/>
          </w:rPr>
          <w:br w:type="page"/>
        </w:r>
      </w:ins>
    </w:p>
    <w:p w14:paraId="72CE7DB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26" w:author="Marta" w:date="2024-12-17T22:02:00Z"/>
          <w:rFonts w:ascii="Courier New" w:hAnsi="Courier New" w:cs="Courier New"/>
          <w:sz w:val="24"/>
          <w:szCs w:val="24"/>
          <w:lang w:val="en-US"/>
          <w:rPrChange w:id="1427" w:author="Marta" w:date="2024-12-17T22:02:00Z">
            <w:rPr>
              <w:ins w:id="1428" w:author="Marta" w:date="2024-12-17T22:02:00Z"/>
              <w:b/>
            </w:rPr>
          </w:rPrChange>
        </w:rPr>
        <w:pPrChange w:id="1429" w:author="Marta" w:date="2024-12-17T22:07:00Z">
          <w:pPr>
            <w:jc w:val="center"/>
          </w:pPr>
        </w:pPrChange>
      </w:pPr>
      <w:ins w:id="1430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31" w:author="Marta" w:date="2024-12-17T22:02:00Z">
              <w:rPr>
                <w:b/>
              </w:rPr>
            </w:rPrChange>
          </w:rPr>
          <w:lastRenderedPageBreak/>
          <w:t xml:space="preserve">CREATE TABLE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32" w:author="Marta" w:date="2024-12-17T22:02:00Z">
              <w:rPr>
                <w:b/>
              </w:rPr>
            </w:rPrChange>
          </w:rPr>
          <w:t>REVIEWS(</w:t>
        </w:r>
        <w:proofErr w:type="gramEnd"/>
      </w:ins>
    </w:p>
    <w:p w14:paraId="76B92AC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33" w:author="Marta" w:date="2024-12-17T22:02:00Z"/>
          <w:rFonts w:ascii="Courier New" w:hAnsi="Courier New" w:cs="Courier New"/>
          <w:sz w:val="24"/>
          <w:szCs w:val="24"/>
          <w:lang w:val="en-US"/>
          <w:rPrChange w:id="1434" w:author="Marta" w:date="2024-12-17T22:02:00Z">
            <w:rPr>
              <w:ins w:id="1435" w:author="Marta" w:date="2024-12-17T22:02:00Z"/>
              <w:b/>
            </w:rPr>
          </w:rPrChange>
        </w:rPr>
        <w:pPrChange w:id="1436" w:author="Marta" w:date="2024-12-17T22:07:00Z">
          <w:pPr>
            <w:jc w:val="center"/>
          </w:pPr>
        </w:pPrChange>
      </w:pPr>
      <w:ins w:id="143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38" w:author="Marta" w:date="2024-12-17T22:02:00Z">
              <w:rPr>
                <w:b/>
              </w:rPr>
            </w:rPrChange>
          </w:rPr>
          <w:t xml:space="preserve">  ID_REVIEW SERIAL PRIMARY KEY,</w:t>
        </w:r>
      </w:ins>
    </w:p>
    <w:p w14:paraId="38AAB36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39" w:author="Marta" w:date="2024-12-17T22:02:00Z"/>
          <w:rFonts w:ascii="Courier New" w:hAnsi="Courier New" w:cs="Courier New"/>
          <w:sz w:val="24"/>
          <w:szCs w:val="24"/>
          <w:lang w:val="en-US"/>
          <w:rPrChange w:id="1440" w:author="Marta" w:date="2024-12-17T22:02:00Z">
            <w:rPr>
              <w:ins w:id="1441" w:author="Marta" w:date="2024-12-17T22:02:00Z"/>
              <w:b/>
            </w:rPr>
          </w:rPrChange>
        </w:rPr>
        <w:pPrChange w:id="1442" w:author="Marta" w:date="2024-12-17T22:07:00Z">
          <w:pPr>
            <w:jc w:val="center"/>
          </w:pPr>
        </w:pPrChange>
      </w:pPr>
      <w:ins w:id="144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44" w:author="Marta" w:date="2024-12-17T22:02:00Z">
              <w:rPr>
                <w:b/>
              </w:rPr>
            </w:rPrChange>
          </w:rPr>
          <w:t xml:space="preserve">  ID_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45" w:author="Marta" w:date="2024-12-17T22:02:00Z">
              <w:rPr>
                <w:b/>
              </w:rPr>
            </w:rPrChange>
          </w:rPr>
          <w:t>JEWELRY  INTEGER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446" w:author="Marta" w:date="2024-12-17T22:02:00Z">
              <w:rPr>
                <w:b/>
              </w:rPr>
            </w:rPrChange>
          </w:rPr>
          <w:t xml:space="preserve"> NOT NULL,</w:t>
        </w:r>
      </w:ins>
    </w:p>
    <w:p w14:paraId="07B0C57E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47" w:author="Marta" w:date="2024-12-17T22:02:00Z"/>
          <w:rFonts w:ascii="Courier New" w:hAnsi="Courier New" w:cs="Courier New"/>
          <w:sz w:val="24"/>
          <w:szCs w:val="24"/>
          <w:lang w:val="en-US"/>
          <w:rPrChange w:id="1448" w:author="Marta" w:date="2024-12-17T22:02:00Z">
            <w:rPr>
              <w:ins w:id="1449" w:author="Marta" w:date="2024-12-17T22:02:00Z"/>
              <w:b/>
            </w:rPr>
          </w:rPrChange>
        </w:rPr>
        <w:pPrChange w:id="1450" w:author="Marta" w:date="2024-12-17T22:07:00Z">
          <w:pPr>
            <w:jc w:val="center"/>
          </w:pPr>
        </w:pPrChange>
      </w:pPr>
      <w:ins w:id="145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52" w:author="Marta" w:date="2024-12-17T22:02:00Z">
              <w:rPr>
                <w:b/>
              </w:rPr>
            </w:rPrChange>
          </w:rPr>
          <w:t xml:space="preserve">  ID_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53" w:author="Marta" w:date="2024-12-17T22:02:00Z">
              <w:rPr>
                <w:b/>
              </w:rPr>
            </w:rPrChange>
          </w:rPr>
          <w:t>CUS  INTEGER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454" w:author="Marta" w:date="2024-12-17T22:02:00Z">
              <w:rPr>
                <w:b/>
              </w:rPr>
            </w:rPrChange>
          </w:rPr>
          <w:t xml:space="preserve">  NOT NULL,</w:t>
        </w:r>
      </w:ins>
    </w:p>
    <w:p w14:paraId="2395352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55" w:author="Marta" w:date="2024-12-17T22:02:00Z"/>
          <w:rFonts w:ascii="Courier New" w:hAnsi="Courier New" w:cs="Courier New"/>
          <w:sz w:val="24"/>
          <w:szCs w:val="24"/>
          <w:lang w:val="en-US"/>
          <w:rPrChange w:id="1456" w:author="Marta" w:date="2024-12-17T22:02:00Z">
            <w:rPr>
              <w:ins w:id="1457" w:author="Marta" w:date="2024-12-17T22:02:00Z"/>
              <w:b/>
            </w:rPr>
          </w:rPrChange>
        </w:rPr>
        <w:pPrChange w:id="1458" w:author="Marta" w:date="2024-12-17T22:07:00Z">
          <w:pPr>
            <w:jc w:val="center"/>
          </w:pPr>
        </w:pPrChange>
      </w:pPr>
      <w:ins w:id="1459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60" w:author="Marta" w:date="2024-12-17T22:02:00Z">
              <w:rPr>
                <w:b/>
              </w:rPr>
            </w:rPrChange>
          </w:rPr>
          <w:t xml:space="preserve"> 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61" w:author="Marta" w:date="2024-12-17T22:02:00Z">
              <w:rPr>
                <w:b/>
              </w:rPr>
            </w:rPrChange>
          </w:rPr>
          <w:t>RATING  INTEGER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462" w:author="Marta" w:date="2024-12-17T22:02:00Z">
              <w:rPr>
                <w:b/>
              </w:rPr>
            </w:rPrChange>
          </w:rPr>
          <w:t>,</w:t>
        </w:r>
      </w:ins>
    </w:p>
    <w:p w14:paraId="2E253D30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63" w:author="Marta" w:date="2024-12-17T22:02:00Z"/>
          <w:rFonts w:ascii="Courier New" w:hAnsi="Courier New" w:cs="Courier New"/>
          <w:sz w:val="24"/>
          <w:szCs w:val="24"/>
          <w:lang w:val="en-US"/>
          <w:rPrChange w:id="1464" w:author="Marta" w:date="2024-12-17T22:02:00Z">
            <w:rPr>
              <w:ins w:id="1465" w:author="Marta" w:date="2024-12-17T22:02:00Z"/>
              <w:b/>
            </w:rPr>
          </w:rPrChange>
        </w:rPr>
        <w:pPrChange w:id="1466" w:author="Marta" w:date="2024-12-17T22:07:00Z">
          <w:pPr>
            <w:jc w:val="center"/>
          </w:pPr>
        </w:pPrChange>
      </w:pPr>
      <w:ins w:id="146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68" w:author="Marta" w:date="2024-12-17T22:02:00Z">
              <w:rPr>
                <w:b/>
              </w:rPr>
            </w:rPrChange>
          </w:rPr>
          <w:t xml:space="preserve">  COMMENT TEXT,</w:t>
        </w:r>
      </w:ins>
    </w:p>
    <w:p w14:paraId="65A9255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69" w:author="Marta" w:date="2024-12-17T22:02:00Z"/>
          <w:rFonts w:ascii="Courier New" w:hAnsi="Courier New" w:cs="Courier New"/>
          <w:sz w:val="24"/>
          <w:szCs w:val="24"/>
          <w:lang w:val="en-US"/>
          <w:rPrChange w:id="1470" w:author="Marta" w:date="2024-12-17T22:02:00Z">
            <w:rPr>
              <w:ins w:id="1471" w:author="Marta" w:date="2024-12-17T22:02:00Z"/>
              <w:b/>
            </w:rPr>
          </w:rPrChange>
        </w:rPr>
        <w:pPrChange w:id="1472" w:author="Marta" w:date="2024-12-17T22:07:00Z">
          <w:pPr>
            <w:jc w:val="center"/>
          </w:pPr>
        </w:pPrChange>
      </w:pPr>
      <w:ins w:id="147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74" w:author="Marta" w:date="2024-12-17T22:02:00Z">
              <w:rPr>
                <w:b/>
              </w:rPr>
            </w:rPrChange>
          </w:rPr>
          <w:t xml:space="preserve">  FOREIGN KEY (ID_JEWELRY) REFERENCES JEWELRIES(ID_JEWELRY) ON DELETE CASCADE,</w:t>
        </w:r>
      </w:ins>
    </w:p>
    <w:p w14:paraId="250B533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75" w:author="Marta" w:date="2024-12-17T22:02:00Z"/>
          <w:rFonts w:ascii="Courier New" w:hAnsi="Courier New" w:cs="Courier New"/>
          <w:sz w:val="24"/>
          <w:szCs w:val="24"/>
          <w:lang w:val="en-US"/>
          <w:rPrChange w:id="1476" w:author="Marta" w:date="2024-12-17T22:02:00Z">
            <w:rPr>
              <w:ins w:id="1477" w:author="Marta" w:date="2024-12-17T22:02:00Z"/>
              <w:b/>
            </w:rPr>
          </w:rPrChange>
        </w:rPr>
        <w:pPrChange w:id="1478" w:author="Marta" w:date="2024-12-17T22:07:00Z">
          <w:pPr>
            <w:jc w:val="center"/>
          </w:pPr>
        </w:pPrChange>
      </w:pPr>
      <w:ins w:id="1479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80" w:author="Marta" w:date="2024-12-17T22:02:00Z">
              <w:rPr>
                <w:b/>
              </w:rPr>
            </w:rPrChange>
          </w:rPr>
          <w:t xml:space="preserve">  FOREIGN KEY (ID_CUS) REFERENCES CUSTOMERS(ID_CUS) ON DELETE SET NULL</w:t>
        </w:r>
      </w:ins>
    </w:p>
    <w:p w14:paraId="3E83B36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81" w:author="Marta" w:date="2024-12-17T22:02:00Z"/>
          <w:rFonts w:ascii="Courier New" w:hAnsi="Courier New" w:cs="Courier New"/>
          <w:sz w:val="24"/>
          <w:szCs w:val="24"/>
          <w:lang w:val="en-US"/>
          <w:rPrChange w:id="1482" w:author="Marta" w:date="2024-12-17T22:02:00Z">
            <w:rPr>
              <w:ins w:id="1483" w:author="Marta" w:date="2024-12-17T22:02:00Z"/>
              <w:b/>
            </w:rPr>
          </w:rPrChange>
        </w:rPr>
        <w:pPrChange w:id="1484" w:author="Marta" w:date="2024-12-17T22:07:00Z">
          <w:pPr>
            <w:jc w:val="center"/>
          </w:pPr>
        </w:pPrChange>
      </w:pPr>
      <w:ins w:id="1485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86" w:author="Marta" w:date="2024-12-17T22:02:00Z">
              <w:rPr>
                <w:b/>
              </w:rPr>
            </w:rPrChange>
          </w:rPr>
          <w:t>);</w:t>
        </w:r>
      </w:ins>
    </w:p>
    <w:p w14:paraId="5D8560A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87" w:author="Marta" w:date="2024-12-17T22:02:00Z"/>
          <w:rFonts w:ascii="Courier New" w:hAnsi="Courier New" w:cs="Courier New"/>
          <w:sz w:val="24"/>
          <w:szCs w:val="24"/>
          <w:lang w:val="en-US"/>
          <w:rPrChange w:id="1488" w:author="Marta" w:date="2024-12-17T22:02:00Z">
            <w:rPr>
              <w:ins w:id="1489" w:author="Marta" w:date="2024-12-17T22:02:00Z"/>
              <w:b/>
            </w:rPr>
          </w:rPrChange>
        </w:rPr>
        <w:pPrChange w:id="1490" w:author="Marta" w:date="2024-12-17T22:07:00Z">
          <w:pPr>
            <w:jc w:val="center"/>
          </w:pPr>
        </w:pPrChange>
      </w:pPr>
      <w:ins w:id="149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92" w:author="Marta" w:date="2024-12-17T22:02:00Z">
              <w:rPr>
                <w:b/>
              </w:rPr>
            </w:rPrChange>
          </w:rPr>
          <w:t xml:space="preserve">CREATE TABLE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493" w:author="Marta" w:date="2024-12-17T22:02:00Z">
              <w:rPr>
                <w:b/>
              </w:rPr>
            </w:rPrChange>
          </w:rPr>
          <w:t>CATEGORIES(</w:t>
        </w:r>
        <w:proofErr w:type="gramEnd"/>
      </w:ins>
    </w:p>
    <w:p w14:paraId="60D9233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494" w:author="Marta" w:date="2024-12-17T22:02:00Z"/>
          <w:rFonts w:ascii="Courier New" w:hAnsi="Courier New" w:cs="Courier New"/>
          <w:sz w:val="24"/>
          <w:szCs w:val="24"/>
          <w:lang w:val="en-US"/>
          <w:rPrChange w:id="1495" w:author="Marta" w:date="2024-12-17T22:02:00Z">
            <w:rPr>
              <w:ins w:id="1496" w:author="Marta" w:date="2024-12-17T22:02:00Z"/>
              <w:b/>
            </w:rPr>
          </w:rPrChange>
        </w:rPr>
        <w:pPrChange w:id="1497" w:author="Marta" w:date="2024-12-17T22:07:00Z">
          <w:pPr>
            <w:jc w:val="center"/>
          </w:pPr>
        </w:pPrChange>
      </w:pPr>
      <w:ins w:id="149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499" w:author="Marta" w:date="2024-12-17T22:02:00Z">
              <w:rPr>
                <w:b/>
              </w:rPr>
            </w:rPrChange>
          </w:rPr>
          <w:t xml:space="preserve">   ID_CATEGORY SERIAL PRIMARY KEY,</w:t>
        </w:r>
      </w:ins>
    </w:p>
    <w:p w14:paraId="05297C5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00" w:author="Marta" w:date="2024-12-17T22:02:00Z"/>
          <w:rFonts w:ascii="Courier New" w:hAnsi="Courier New" w:cs="Courier New"/>
          <w:sz w:val="24"/>
          <w:szCs w:val="24"/>
          <w:lang w:val="en-US"/>
          <w:rPrChange w:id="1501" w:author="Marta" w:date="2024-12-17T22:02:00Z">
            <w:rPr>
              <w:ins w:id="1502" w:author="Marta" w:date="2024-12-17T22:02:00Z"/>
              <w:b/>
            </w:rPr>
          </w:rPrChange>
        </w:rPr>
        <w:pPrChange w:id="1503" w:author="Marta" w:date="2024-12-17T22:07:00Z">
          <w:pPr>
            <w:jc w:val="center"/>
          </w:pPr>
        </w:pPrChange>
      </w:pPr>
      <w:ins w:id="1504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05" w:author="Marta" w:date="2024-12-17T22:02:00Z">
              <w:rPr>
                <w:b/>
              </w:rPr>
            </w:rPrChange>
          </w:rPr>
          <w:t xml:space="preserve">   NAME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506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507" w:author="Marta" w:date="2024-12-17T22:02:00Z">
              <w:rPr>
                <w:b/>
              </w:rPr>
            </w:rPrChange>
          </w:rPr>
          <w:t>255) UNIQUE</w:t>
        </w:r>
      </w:ins>
    </w:p>
    <w:p w14:paraId="2394747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08" w:author="Marta" w:date="2024-12-17T22:02:00Z"/>
          <w:rFonts w:ascii="Courier New" w:hAnsi="Courier New" w:cs="Courier New"/>
          <w:sz w:val="24"/>
          <w:szCs w:val="24"/>
          <w:lang w:val="en-US"/>
          <w:rPrChange w:id="1509" w:author="Marta" w:date="2024-12-17T22:02:00Z">
            <w:rPr>
              <w:ins w:id="1510" w:author="Marta" w:date="2024-12-17T22:02:00Z"/>
              <w:b/>
            </w:rPr>
          </w:rPrChange>
        </w:rPr>
        <w:pPrChange w:id="1511" w:author="Marta" w:date="2024-12-17T22:07:00Z">
          <w:pPr>
            <w:jc w:val="center"/>
          </w:pPr>
        </w:pPrChange>
      </w:pPr>
      <w:ins w:id="1512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13" w:author="Marta" w:date="2024-12-17T22:02:00Z">
              <w:rPr>
                <w:b/>
              </w:rPr>
            </w:rPrChange>
          </w:rPr>
          <w:t>);</w:t>
        </w:r>
      </w:ins>
    </w:p>
    <w:p w14:paraId="1143F48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14" w:author="Marta" w:date="2024-12-17T22:02:00Z"/>
          <w:rFonts w:ascii="Courier New" w:hAnsi="Courier New" w:cs="Courier New"/>
          <w:sz w:val="24"/>
          <w:szCs w:val="24"/>
          <w:lang w:val="en-US"/>
          <w:rPrChange w:id="1515" w:author="Marta" w:date="2024-12-17T22:02:00Z">
            <w:rPr>
              <w:ins w:id="1516" w:author="Marta" w:date="2024-12-17T22:02:00Z"/>
              <w:b/>
            </w:rPr>
          </w:rPrChange>
        </w:rPr>
        <w:pPrChange w:id="1517" w:author="Marta" w:date="2024-12-17T22:07:00Z">
          <w:pPr>
            <w:jc w:val="center"/>
          </w:pPr>
        </w:pPrChange>
      </w:pPr>
      <w:ins w:id="1518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19" w:author="Marta" w:date="2024-12-17T22:02:00Z">
              <w:rPr>
                <w:b/>
              </w:rPr>
            </w:rPrChange>
          </w:rPr>
          <w:t xml:space="preserve">CREATE TABLE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520" w:author="Marta" w:date="2024-12-17T22:02:00Z">
              <w:rPr>
                <w:b/>
              </w:rPr>
            </w:rPrChange>
          </w:rPr>
          <w:t>DISCOUNTS(</w:t>
        </w:r>
        <w:proofErr w:type="gramEnd"/>
      </w:ins>
    </w:p>
    <w:p w14:paraId="7708EB4E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21" w:author="Marta" w:date="2024-12-17T22:02:00Z"/>
          <w:rFonts w:ascii="Courier New" w:hAnsi="Courier New" w:cs="Courier New"/>
          <w:sz w:val="24"/>
          <w:szCs w:val="24"/>
          <w:lang w:val="en-US"/>
          <w:rPrChange w:id="1522" w:author="Marta" w:date="2024-12-17T22:02:00Z">
            <w:rPr>
              <w:ins w:id="1523" w:author="Marta" w:date="2024-12-17T22:02:00Z"/>
              <w:b/>
            </w:rPr>
          </w:rPrChange>
        </w:rPr>
        <w:pPrChange w:id="1524" w:author="Marta" w:date="2024-12-17T22:07:00Z">
          <w:pPr>
            <w:jc w:val="center"/>
          </w:pPr>
        </w:pPrChange>
      </w:pPr>
      <w:ins w:id="1525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26" w:author="Marta" w:date="2024-12-17T22:02:00Z">
              <w:rPr>
                <w:b/>
              </w:rPr>
            </w:rPrChange>
          </w:rPr>
          <w:t xml:space="preserve">  ID_DISCOUNT SERIAL PRIMARY KEY,</w:t>
        </w:r>
      </w:ins>
    </w:p>
    <w:p w14:paraId="2C3810B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27" w:author="Marta" w:date="2024-12-17T22:02:00Z"/>
          <w:rFonts w:ascii="Courier New" w:hAnsi="Courier New" w:cs="Courier New"/>
          <w:sz w:val="24"/>
          <w:szCs w:val="24"/>
          <w:lang w:val="en-US"/>
          <w:rPrChange w:id="1528" w:author="Marta" w:date="2024-12-17T22:02:00Z">
            <w:rPr>
              <w:ins w:id="1529" w:author="Marta" w:date="2024-12-17T22:02:00Z"/>
              <w:b/>
            </w:rPr>
          </w:rPrChange>
        </w:rPr>
        <w:pPrChange w:id="1530" w:author="Marta" w:date="2024-12-17T22:07:00Z">
          <w:pPr>
            <w:jc w:val="center"/>
          </w:pPr>
        </w:pPrChange>
      </w:pPr>
      <w:ins w:id="153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32" w:author="Marta" w:date="2024-12-17T22:02:00Z">
              <w:rPr>
                <w:b/>
              </w:rPr>
            </w:rPrChange>
          </w:rPr>
          <w:t xml:space="preserve">  DISCOUNT INTEGER UNIQUE</w:t>
        </w:r>
      </w:ins>
    </w:p>
    <w:p w14:paraId="7DE6F0CF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33" w:author="Marta" w:date="2024-12-17T22:02:00Z"/>
          <w:rFonts w:ascii="Courier New" w:hAnsi="Courier New" w:cs="Courier New"/>
          <w:sz w:val="24"/>
          <w:szCs w:val="24"/>
          <w:lang w:val="en-US"/>
          <w:rPrChange w:id="1534" w:author="Marta" w:date="2024-12-17T22:02:00Z">
            <w:rPr>
              <w:ins w:id="1535" w:author="Marta" w:date="2024-12-17T22:02:00Z"/>
              <w:b/>
            </w:rPr>
          </w:rPrChange>
        </w:rPr>
        <w:pPrChange w:id="1536" w:author="Marta" w:date="2024-12-17T22:07:00Z">
          <w:pPr>
            <w:jc w:val="center"/>
          </w:pPr>
        </w:pPrChange>
      </w:pPr>
      <w:ins w:id="153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38" w:author="Marta" w:date="2024-12-17T22:02:00Z">
              <w:rPr>
                <w:b/>
              </w:rPr>
            </w:rPrChange>
          </w:rPr>
          <w:t>);</w:t>
        </w:r>
      </w:ins>
    </w:p>
    <w:p w14:paraId="1FB1205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39" w:author="Marta" w:date="2024-12-17T22:02:00Z"/>
          <w:rFonts w:ascii="Courier New" w:hAnsi="Courier New" w:cs="Courier New"/>
          <w:sz w:val="24"/>
          <w:szCs w:val="24"/>
          <w:lang w:val="en-US"/>
          <w:rPrChange w:id="1540" w:author="Marta" w:date="2024-12-17T22:02:00Z">
            <w:rPr>
              <w:ins w:id="1541" w:author="Marta" w:date="2024-12-17T22:02:00Z"/>
              <w:b/>
            </w:rPr>
          </w:rPrChange>
        </w:rPr>
        <w:pPrChange w:id="1542" w:author="Marta" w:date="2024-12-17T22:07:00Z">
          <w:pPr>
            <w:jc w:val="center"/>
          </w:pPr>
        </w:pPrChange>
      </w:pPr>
      <w:ins w:id="154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44" w:author="Marta" w:date="2024-12-17T22:02:00Z">
              <w:rPr>
                <w:b/>
              </w:rPr>
            </w:rPrChange>
          </w:rPr>
          <w:t>CREATE TABLE STOCK_REQUESTS (</w:t>
        </w:r>
      </w:ins>
    </w:p>
    <w:p w14:paraId="6932C69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45" w:author="Marta" w:date="2024-12-17T22:02:00Z"/>
          <w:rFonts w:ascii="Courier New" w:hAnsi="Courier New" w:cs="Courier New"/>
          <w:sz w:val="24"/>
          <w:szCs w:val="24"/>
          <w:lang w:val="en-US"/>
          <w:rPrChange w:id="1546" w:author="Marta" w:date="2024-12-17T22:02:00Z">
            <w:rPr>
              <w:ins w:id="1547" w:author="Marta" w:date="2024-12-17T22:02:00Z"/>
              <w:b/>
            </w:rPr>
          </w:rPrChange>
        </w:rPr>
        <w:pPrChange w:id="1548" w:author="Marta" w:date="2024-12-17T22:07:00Z">
          <w:pPr>
            <w:jc w:val="center"/>
          </w:pPr>
        </w:pPrChange>
      </w:pPr>
      <w:ins w:id="1549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50" w:author="Marta" w:date="2024-12-17T22:02:00Z">
              <w:rPr>
                <w:b/>
              </w:rPr>
            </w:rPrChange>
          </w:rPr>
          <w:t xml:space="preserve">    ID_REQUEST SERIAL PRIMARY KEY,</w:t>
        </w:r>
      </w:ins>
    </w:p>
    <w:p w14:paraId="5BF90A3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51" w:author="Marta" w:date="2024-12-17T22:02:00Z"/>
          <w:rFonts w:ascii="Courier New" w:hAnsi="Courier New" w:cs="Courier New"/>
          <w:sz w:val="24"/>
          <w:szCs w:val="24"/>
          <w:lang w:val="en-US"/>
          <w:rPrChange w:id="1552" w:author="Marta" w:date="2024-12-17T22:02:00Z">
            <w:rPr>
              <w:ins w:id="1553" w:author="Marta" w:date="2024-12-17T22:02:00Z"/>
              <w:b/>
            </w:rPr>
          </w:rPrChange>
        </w:rPr>
        <w:pPrChange w:id="1554" w:author="Marta" w:date="2024-12-17T22:07:00Z">
          <w:pPr>
            <w:jc w:val="center"/>
          </w:pPr>
        </w:pPrChange>
      </w:pPr>
      <w:ins w:id="1555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56" w:author="Marta" w:date="2024-12-17T22:02:00Z">
              <w:rPr>
                <w:b/>
              </w:rPr>
            </w:rPrChange>
          </w:rPr>
          <w:t xml:space="preserve">    ID_JEWELRY INTEGER NOT NULL,</w:t>
        </w:r>
      </w:ins>
    </w:p>
    <w:p w14:paraId="7C09896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57" w:author="Marta" w:date="2024-12-17T22:02:00Z"/>
          <w:rFonts w:ascii="Courier New" w:hAnsi="Courier New" w:cs="Courier New"/>
          <w:sz w:val="24"/>
          <w:szCs w:val="24"/>
          <w:lang w:val="en-US"/>
          <w:rPrChange w:id="1558" w:author="Marta" w:date="2024-12-17T22:02:00Z">
            <w:rPr>
              <w:ins w:id="1559" w:author="Marta" w:date="2024-12-17T22:02:00Z"/>
              <w:b/>
            </w:rPr>
          </w:rPrChange>
        </w:rPr>
        <w:pPrChange w:id="1560" w:author="Marta" w:date="2024-12-17T22:07:00Z">
          <w:pPr>
            <w:jc w:val="center"/>
          </w:pPr>
        </w:pPrChange>
      </w:pPr>
      <w:ins w:id="156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62" w:author="Marta" w:date="2024-12-17T22:02:00Z">
              <w:rPr>
                <w:b/>
              </w:rPr>
            </w:rPrChange>
          </w:rPr>
          <w:t xml:space="preserve">    REQUEST_DATE DATE NOT NULL,</w:t>
        </w:r>
      </w:ins>
    </w:p>
    <w:p w14:paraId="14E9928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63" w:author="Marta" w:date="2024-12-17T22:02:00Z"/>
          <w:rFonts w:ascii="Courier New" w:hAnsi="Courier New" w:cs="Courier New"/>
          <w:sz w:val="24"/>
          <w:szCs w:val="24"/>
          <w:lang w:val="en-US"/>
          <w:rPrChange w:id="1564" w:author="Marta" w:date="2024-12-17T22:02:00Z">
            <w:rPr>
              <w:ins w:id="1565" w:author="Marta" w:date="2024-12-17T22:02:00Z"/>
              <w:b/>
            </w:rPr>
          </w:rPrChange>
        </w:rPr>
        <w:pPrChange w:id="1566" w:author="Marta" w:date="2024-12-17T22:07:00Z">
          <w:pPr>
            <w:jc w:val="center"/>
          </w:pPr>
        </w:pPrChange>
      </w:pPr>
      <w:ins w:id="1567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68" w:author="Marta" w:date="2024-12-17T22:02:00Z">
              <w:rPr>
                <w:b/>
              </w:rPr>
            </w:rPrChange>
          </w:rPr>
          <w:t xml:space="preserve">    REQUESTED_AMOUNT INTEGER NOT NULL,</w:t>
        </w:r>
      </w:ins>
    </w:p>
    <w:p w14:paraId="5FA6476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69" w:author="Marta" w:date="2024-12-17T22:02:00Z"/>
          <w:rFonts w:ascii="Courier New" w:hAnsi="Courier New" w:cs="Courier New"/>
          <w:sz w:val="24"/>
          <w:szCs w:val="24"/>
          <w:lang w:val="en-US"/>
          <w:rPrChange w:id="1570" w:author="Marta" w:date="2024-12-17T22:02:00Z">
            <w:rPr>
              <w:ins w:id="1571" w:author="Marta" w:date="2024-12-17T22:02:00Z"/>
              <w:b/>
            </w:rPr>
          </w:rPrChange>
        </w:rPr>
        <w:pPrChange w:id="1572" w:author="Marta" w:date="2024-12-17T22:07:00Z">
          <w:pPr>
            <w:jc w:val="center"/>
          </w:pPr>
        </w:pPrChange>
      </w:pPr>
      <w:ins w:id="1573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74" w:author="Marta" w:date="2024-12-17T22:02:00Z">
              <w:rPr>
                <w:b/>
              </w:rPr>
            </w:rPrChange>
          </w:rPr>
          <w:t xml:space="preserve">    STATUS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575" w:author="Marta" w:date="2024-12-17T22:02:00Z">
              <w:rPr>
                <w:b/>
              </w:rPr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576" w:author="Marta" w:date="2024-12-17T22:02:00Z">
              <w:rPr>
                <w:b/>
              </w:rPr>
            </w:rPrChange>
          </w:rPr>
          <w:t>50) DEFAULT 'Pending',</w:t>
        </w:r>
      </w:ins>
    </w:p>
    <w:p w14:paraId="090D89B8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77" w:author="Marta" w:date="2024-12-17T22:02:00Z"/>
          <w:rFonts w:ascii="Courier New" w:hAnsi="Courier New" w:cs="Courier New"/>
          <w:sz w:val="24"/>
          <w:szCs w:val="24"/>
          <w:lang w:val="en-US"/>
          <w:rPrChange w:id="1578" w:author="Marta" w:date="2024-12-17T22:02:00Z">
            <w:rPr>
              <w:ins w:id="1579" w:author="Marta" w:date="2024-12-17T22:02:00Z"/>
              <w:b/>
            </w:rPr>
          </w:rPrChange>
        </w:rPr>
        <w:pPrChange w:id="1580" w:author="Marta" w:date="2024-12-17T22:07:00Z">
          <w:pPr>
            <w:jc w:val="center"/>
          </w:pPr>
        </w:pPrChange>
      </w:pPr>
      <w:ins w:id="1581" w:author="Marta" w:date="2024-12-17T22:02:00Z">
        <w:r w:rsidRPr="00813FFF">
          <w:rPr>
            <w:rFonts w:ascii="Courier New" w:hAnsi="Courier New" w:cs="Courier New"/>
            <w:sz w:val="24"/>
            <w:szCs w:val="24"/>
            <w:lang w:val="en-US"/>
            <w:rPrChange w:id="1582" w:author="Marta" w:date="2024-12-17T22:02:00Z">
              <w:rPr>
                <w:b/>
              </w:rPr>
            </w:rPrChange>
          </w:rPr>
          <w:t xml:space="preserve">    FOREIGN KEY (ID_JEWELRY) REFERENCES JEWELRIES(ID_JEWELRY)</w:t>
        </w:r>
      </w:ins>
    </w:p>
    <w:p w14:paraId="1C1FE50E" w14:textId="676908C5" w:rsidR="007F28CE" w:rsidRPr="004567E2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583" w:author="Marta" w:date="2024-12-17T21:54:00Z"/>
          <w:rFonts w:ascii="Courier New" w:hAnsi="Courier New" w:cs="Courier New"/>
          <w:sz w:val="24"/>
          <w:szCs w:val="24"/>
          <w:lang w:val="en-US"/>
          <w:rPrChange w:id="1584" w:author="Marta" w:date="2024-12-17T23:13:00Z">
            <w:rPr>
              <w:ins w:id="1585" w:author="Marta" w:date="2024-12-17T21:54:00Z"/>
            </w:rPr>
          </w:rPrChange>
        </w:rPr>
        <w:pPrChange w:id="1586" w:author="Marta" w:date="2024-12-17T22:07:00Z">
          <w:pPr>
            <w:pStyle w:val="2"/>
            <w:ind w:left="709" w:firstLine="0"/>
          </w:pPr>
        </w:pPrChange>
      </w:pPr>
      <w:ins w:id="1587" w:author="Marta" w:date="2024-12-17T22:02:00Z">
        <w:r w:rsidRPr="004567E2">
          <w:rPr>
            <w:rFonts w:ascii="Courier New" w:hAnsi="Courier New" w:cs="Courier New"/>
            <w:sz w:val="24"/>
            <w:szCs w:val="24"/>
            <w:lang w:val="en-US"/>
            <w:rPrChange w:id="1588" w:author="Marta" w:date="2024-12-17T23:13:00Z">
              <w:rPr>
                <w:b/>
                <w:lang w:eastAsia="zh-CN"/>
              </w:rPr>
            </w:rPrChange>
          </w:rPr>
          <w:t>);</w:t>
        </w:r>
      </w:ins>
    </w:p>
    <w:p w14:paraId="4AE11886" w14:textId="4D5D46AE" w:rsidR="00813FFF" w:rsidRPr="004567E2" w:rsidRDefault="00813FFF">
      <w:pPr>
        <w:spacing w:after="160"/>
        <w:jc w:val="left"/>
        <w:rPr>
          <w:ins w:id="1589" w:author="Marta" w:date="2024-12-17T22:09:00Z"/>
          <w:lang w:val="en-US"/>
          <w:rPrChange w:id="1590" w:author="Marta" w:date="2024-12-17T23:13:00Z">
            <w:rPr>
              <w:ins w:id="1591" w:author="Marta" w:date="2024-12-17T22:09:00Z"/>
            </w:rPr>
          </w:rPrChange>
        </w:rPr>
      </w:pPr>
      <w:ins w:id="1592" w:author="Marta" w:date="2024-12-17T22:09:00Z">
        <w:r w:rsidRPr="004567E2">
          <w:rPr>
            <w:lang w:val="en-US"/>
            <w:rPrChange w:id="1593" w:author="Marta" w:date="2024-12-17T23:13:00Z">
              <w:rPr/>
            </w:rPrChange>
          </w:rPr>
          <w:br w:type="page"/>
        </w:r>
      </w:ins>
    </w:p>
    <w:p w14:paraId="0E6D512A" w14:textId="00A6C9EC" w:rsidR="007F28CE" w:rsidRPr="004567E2" w:rsidRDefault="00813FFF">
      <w:pPr>
        <w:pStyle w:val="2"/>
        <w:numPr>
          <w:ilvl w:val="0"/>
          <w:numId w:val="0"/>
        </w:numPr>
        <w:rPr>
          <w:ins w:id="1594" w:author="Marta" w:date="2024-12-17T22:09:00Z"/>
          <w:lang w:val="en-US"/>
          <w:rPrChange w:id="1595" w:author="Marta" w:date="2024-12-17T23:13:00Z">
            <w:rPr>
              <w:ins w:id="1596" w:author="Marta" w:date="2024-12-17T22:09:00Z"/>
            </w:rPr>
          </w:rPrChange>
        </w:rPr>
        <w:pPrChange w:id="1597" w:author="Marta" w:date="2024-12-17T23:29:00Z">
          <w:pPr>
            <w:pStyle w:val="2"/>
            <w:ind w:left="709" w:firstLine="0"/>
          </w:pPr>
        </w:pPrChange>
      </w:pPr>
      <w:bookmarkStart w:id="1598" w:name="_Toc185369833"/>
      <w:ins w:id="1599" w:author="Marta" w:date="2024-12-17T22:09:00Z">
        <w:r>
          <w:lastRenderedPageBreak/>
          <w:t>Приложение</w:t>
        </w:r>
        <w:r w:rsidRPr="004567E2">
          <w:rPr>
            <w:lang w:val="en-US"/>
            <w:rPrChange w:id="1600" w:author="Marta" w:date="2024-12-17T23:13:00Z">
              <w:rPr/>
            </w:rPrChange>
          </w:rPr>
          <w:t xml:space="preserve"> </w:t>
        </w:r>
        <w:r>
          <w:t>Б</w:t>
        </w:r>
        <w:bookmarkEnd w:id="1598"/>
      </w:ins>
    </w:p>
    <w:p w14:paraId="199D158A" w14:textId="3F75D379" w:rsidR="00813FFF" w:rsidRPr="004567E2" w:rsidRDefault="00813FFF" w:rsidP="00813FFF">
      <w:pPr>
        <w:jc w:val="center"/>
        <w:rPr>
          <w:ins w:id="1601" w:author="Marta" w:date="2024-12-17T22:11:00Z"/>
          <w:b/>
          <w:lang w:val="en-US"/>
          <w:rPrChange w:id="1602" w:author="Marta" w:date="2024-12-17T23:13:00Z">
            <w:rPr>
              <w:ins w:id="1603" w:author="Marta" w:date="2024-12-17T22:11:00Z"/>
              <w:b/>
            </w:rPr>
          </w:rPrChange>
        </w:rPr>
      </w:pPr>
      <w:ins w:id="1604" w:author="Marta" w:date="2024-12-17T22:10:00Z">
        <w:r w:rsidRPr="00813FFF">
          <w:rPr>
            <w:b/>
            <w:rPrChange w:id="1605" w:author="Marta" w:date="2024-12-17T22:11:00Z">
              <w:rPr/>
            </w:rPrChange>
          </w:rPr>
          <w:t>Листинг</w:t>
        </w:r>
        <w:r w:rsidRPr="004567E2">
          <w:rPr>
            <w:b/>
            <w:lang w:val="en-US"/>
            <w:rPrChange w:id="1606" w:author="Marta" w:date="2024-12-17T23:13:00Z">
              <w:rPr/>
            </w:rPrChange>
          </w:rPr>
          <w:t xml:space="preserve"> </w:t>
        </w:r>
        <w:r w:rsidRPr="00813FFF">
          <w:rPr>
            <w:b/>
            <w:rPrChange w:id="1607" w:author="Marta" w:date="2024-12-17T22:11:00Z">
              <w:rPr/>
            </w:rPrChange>
          </w:rPr>
          <w:t>созданных</w:t>
        </w:r>
        <w:r w:rsidRPr="004567E2">
          <w:rPr>
            <w:b/>
            <w:lang w:val="en-US"/>
            <w:rPrChange w:id="1608" w:author="Marta" w:date="2024-12-17T23:13:00Z">
              <w:rPr/>
            </w:rPrChange>
          </w:rPr>
          <w:t xml:space="preserve"> </w:t>
        </w:r>
        <w:r w:rsidRPr="00813FFF">
          <w:rPr>
            <w:b/>
            <w:rPrChange w:id="1609" w:author="Marta" w:date="2024-12-17T22:11:00Z">
              <w:rPr/>
            </w:rPrChange>
          </w:rPr>
          <w:t>процедур</w:t>
        </w:r>
      </w:ins>
    </w:p>
    <w:p w14:paraId="4864E0E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10" w:author="Marta" w:date="2024-12-17T22:11:00Z"/>
          <w:rFonts w:ascii="Courier New" w:hAnsi="Courier New" w:cs="Courier New"/>
          <w:sz w:val="24"/>
          <w:szCs w:val="24"/>
          <w:lang w:val="en-US"/>
          <w:rPrChange w:id="1611" w:author="Marta" w:date="2024-12-17T22:11:00Z">
            <w:rPr>
              <w:ins w:id="1612" w:author="Marta" w:date="2024-12-17T22:11:00Z"/>
            </w:rPr>
          </w:rPrChange>
        </w:rPr>
        <w:pPrChange w:id="1613" w:author="Marta" w:date="2024-12-17T22:11:00Z">
          <w:pPr/>
        </w:pPrChange>
      </w:pPr>
      <w:ins w:id="1614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15" w:author="Marta" w:date="2024-12-17T22:11:00Z">
              <w:rPr/>
            </w:rPrChange>
          </w:rPr>
          <w:t xml:space="preserve">create or replace procedure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16" w:author="Marta" w:date="2024-12-17T22:11:00Z">
              <w:rPr/>
            </w:rPrChange>
          </w:rPr>
          <w:t>update_request_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17" w:author="Marta" w:date="2024-12-17T22:11:00Z">
              <w:rPr/>
            </w:rPrChange>
          </w:rPr>
          <w:t>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18" w:author="Marta" w:date="2024-12-17T22:11:00Z">
              <w:rPr/>
            </w:rPrChange>
          </w:rPr>
          <w:t>(</w:t>
        </w:r>
        <w:proofErr w:type="gramEnd"/>
      </w:ins>
    </w:p>
    <w:p w14:paraId="611461E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19" w:author="Marta" w:date="2024-12-17T22:11:00Z"/>
          <w:rFonts w:ascii="Courier New" w:hAnsi="Courier New" w:cs="Courier New"/>
          <w:sz w:val="24"/>
          <w:szCs w:val="24"/>
          <w:lang w:val="en-US"/>
          <w:rPrChange w:id="1620" w:author="Marta" w:date="2024-12-17T22:11:00Z">
            <w:rPr>
              <w:ins w:id="1621" w:author="Marta" w:date="2024-12-17T22:11:00Z"/>
            </w:rPr>
          </w:rPrChange>
        </w:rPr>
        <w:pPrChange w:id="1622" w:author="Marta" w:date="2024-12-17T22:11:00Z">
          <w:pPr/>
        </w:pPrChange>
      </w:pPr>
      <w:ins w:id="1623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24" w:author="Marta" w:date="2024-12-17T22:11:00Z">
              <w:rPr/>
            </w:rPrChange>
          </w:rPr>
          <w:t xml:space="preserve">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25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26" w:author="Marta" w:date="2024-12-17T22:11:00Z">
              <w:rPr/>
            </w:rPrChange>
          </w:rPr>
          <w:t xml:space="preserve"> int, </w:t>
        </w:r>
      </w:ins>
    </w:p>
    <w:p w14:paraId="65FC6A9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27" w:author="Marta" w:date="2024-12-17T22:11:00Z"/>
          <w:rFonts w:ascii="Courier New" w:hAnsi="Courier New" w:cs="Courier New"/>
          <w:sz w:val="24"/>
          <w:szCs w:val="24"/>
          <w:lang w:val="en-US"/>
          <w:rPrChange w:id="1628" w:author="Marta" w:date="2024-12-17T22:11:00Z">
            <w:rPr>
              <w:ins w:id="1629" w:author="Marta" w:date="2024-12-17T22:11:00Z"/>
            </w:rPr>
          </w:rPrChange>
        </w:rPr>
        <w:pPrChange w:id="1630" w:author="Marta" w:date="2024-12-17T22:11:00Z">
          <w:pPr/>
        </w:pPrChange>
      </w:pPr>
      <w:ins w:id="1631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32" w:author="Marta" w:date="2024-12-17T22:11:00Z">
              <w:rPr/>
            </w:rPrChange>
          </w:rPr>
          <w:t xml:space="preserve">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33" w:author="Marta" w:date="2024-12-17T22:11:00Z">
              <w:rPr/>
            </w:rPrChange>
          </w:rPr>
          <w:t>new_status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34" w:author="Marta" w:date="2024-12-17T22:11:00Z">
              <w:rPr/>
            </w:rPrChange>
          </w:rPr>
          <w:t xml:space="preserve"> varchar</w:t>
        </w:r>
      </w:ins>
    </w:p>
    <w:p w14:paraId="1F91882F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35" w:author="Marta" w:date="2024-12-17T22:11:00Z"/>
          <w:rFonts w:ascii="Courier New" w:hAnsi="Courier New" w:cs="Courier New"/>
          <w:sz w:val="24"/>
          <w:szCs w:val="24"/>
          <w:lang w:val="en-US"/>
          <w:rPrChange w:id="1636" w:author="Marta" w:date="2024-12-17T22:11:00Z">
            <w:rPr>
              <w:ins w:id="1637" w:author="Marta" w:date="2024-12-17T22:11:00Z"/>
            </w:rPr>
          </w:rPrChange>
        </w:rPr>
        <w:pPrChange w:id="1638" w:author="Marta" w:date="2024-12-17T22:11:00Z">
          <w:pPr/>
        </w:pPrChange>
      </w:pPr>
      <w:ins w:id="1639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40" w:author="Marta" w:date="2024-12-17T22:11:00Z">
              <w:rPr/>
            </w:rPrChange>
          </w:rPr>
          <w:t>)</w:t>
        </w:r>
      </w:ins>
    </w:p>
    <w:p w14:paraId="2D223370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41" w:author="Marta" w:date="2024-12-17T22:11:00Z"/>
          <w:rFonts w:ascii="Courier New" w:hAnsi="Courier New" w:cs="Courier New"/>
          <w:sz w:val="24"/>
          <w:szCs w:val="24"/>
          <w:lang w:val="en-US"/>
          <w:rPrChange w:id="1642" w:author="Marta" w:date="2024-12-17T22:11:00Z">
            <w:rPr>
              <w:ins w:id="1643" w:author="Marta" w:date="2024-12-17T22:11:00Z"/>
            </w:rPr>
          </w:rPrChange>
        </w:rPr>
        <w:pPrChange w:id="1644" w:author="Marta" w:date="2024-12-17T22:11:00Z">
          <w:pPr/>
        </w:pPrChange>
      </w:pPr>
      <w:ins w:id="164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46" w:author="Marta" w:date="2024-12-17T22:11:00Z">
              <w:rPr/>
            </w:rPrChange>
          </w:rPr>
          <w:t xml:space="preserve">language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47" w:author="Marta" w:date="2024-12-17T22:11:00Z">
              <w:rPr/>
            </w:rPrChange>
          </w:rPr>
          <w:t>plpgsql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48" w:author="Marta" w:date="2024-12-17T22:11:00Z">
              <w:rPr/>
            </w:rPrChange>
          </w:rPr>
          <w:t xml:space="preserve"> </w:t>
        </w:r>
      </w:ins>
    </w:p>
    <w:p w14:paraId="141C2AA7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49" w:author="Marta" w:date="2024-12-17T22:11:00Z"/>
          <w:rFonts w:ascii="Courier New" w:hAnsi="Courier New" w:cs="Courier New"/>
          <w:sz w:val="24"/>
          <w:szCs w:val="24"/>
          <w:lang w:val="en-US"/>
          <w:rPrChange w:id="1650" w:author="Marta" w:date="2024-12-17T22:11:00Z">
            <w:rPr>
              <w:ins w:id="1651" w:author="Marta" w:date="2024-12-17T22:11:00Z"/>
            </w:rPr>
          </w:rPrChange>
        </w:rPr>
        <w:pPrChange w:id="1652" w:author="Marta" w:date="2024-12-17T22:11:00Z">
          <w:pPr/>
        </w:pPrChange>
      </w:pPr>
      <w:ins w:id="1653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54" w:author="Marta" w:date="2024-12-17T22:11:00Z">
              <w:rPr/>
            </w:rPrChange>
          </w:rPr>
          <w:t>security definer as $$</w:t>
        </w:r>
      </w:ins>
    </w:p>
    <w:p w14:paraId="179D0FC7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55" w:author="Marta" w:date="2024-12-17T22:11:00Z"/>
          <w:rFonts w:ascii="Courier New" w:hAnsi="Courier New" w:cs="Courier New"/>
          <w:sz w:val="24"/>
          <w:szCs w:val="24"/>
          <w:lang w:val="en-US"/>
          <w:rPrChange w:id="1656" w:author="Marta" w:date="2024-12-17T22:11:00Z">
            <w:rPr>
              <w:ins w:id="1657" w:author="Marta" w:date="2024-12-17T22:11:00Z"/>
            </w:rPr>
          </w:rPrChange>
        </w:rPr>
        <w:pPrChange w:id="1658" w:author="Marta" w:date="2024-12-17T22:11:00Z">
          <w:pPr/>
        </w:pPrChange>
      </w:pPr>
      <w:ins w:id="1659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60" w:author="Marta" w:date="2024-12-17T22:11:00Z">
              <w:rPr/>
            </w:rPrChange>
          </w:rPr>
          <w:t>declare</w:t>
        </w:r>
      </w:ins>
    </w:p>
    <w:p w14:paraId="7F73073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61" w:author="Marta" w:date="2024-12-17T22:11:00Z"/>
          <w:rFonts w:ascii="Courier New" w:hAnsi="Courier New" w:cs="Courier New"/>
          <w:sz w:val="24"/>
          <w:szCs w:val="24"/>
          <w:lang w:val="en-US"/>
          <w:rPrChange w:id="1662" w:author="Marta" w:date="2024-12-17T22:11:00Z">
            <w:rPr>
              <w:ins w:id="1663" w:author="Marta" w:date="2024-12-17T22:11:00Z"/>
            </w:rPr>
          </w:rPrChange>
        </w:rPr>
        <w:pPrChange w:id="1664" w:author="Marta" w:date="2024-12-17T22:11:00Z">
          <w:pPr/>
        </w:pPrChange>
      </w:pPr>
      <w:ins w:id="166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66" w:author="Marta" w:date="2024-12-17T22:11:00Z">
              <w:rPr/>
            </w:rPrChange>
          </w:rPr>
          <w:t xml:space="preserve">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67" w:author="Marta" w:date="2024-12-17T22:11:00Z">
              <w:rPr/>
            </w:rPrChange>
          </w:rPr>
          <w:t>requested_amount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68" w:author="Marta" w:date="2024-12-17T22:11:00Z">
              <w:rPr/>
            </w:rPrChange>
          </w:rPr>
          <w:t xml:space="preserve"> integer;</w:t>
        </w:r>
      </w:ins>
    </w:p>
    <w:p w14:paraId="7AE93646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69" w:author="Marta" w:date="2024-12-17T22:11:00Z"/>
          <w:rFonts w:ascii="Courier New" w:hAnsi="Courier New" w:cs="Courier New"/>
          <w:sz w:val="24"/>
          <w:szCs w:val="24"/>
          <w:lang w:val="en-US"/>
          <w:rPrChange w:id="1670" w:author="Marta" w:date="2024-12-17T22:11:00Z">
            <w:rPr>
              <w:ins w:id="1671" w:author="Marta" w:date="2024-12-17T22:11:00Z"/>
            </w:rPr>
          </w:rPrChange>
        </w:rPr>
        <w:pPrChange w:id="1672" w:author="Marta" w:date="2024-12-17T22:11:00Z">
          <w:pPr/>
        </w:pPrChange>
      </w:pPr>
      <w:ins w:id="1673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74" w:author="Marta" w:date="2024-12-17T22:11:00Z">
              <w:rPr/>
            </w:rPrChange>
          </w:rPr>
          <w:t xml:space="preserve">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75" w:author="Marta" w:date="2024-12-17T22:11:00Z">
              <w:rPr/>
            </w:rPrChange>
          </w:rPr>
          <w:t>jewelry_id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76" w:author="Marta" w:date="2024-12-17T22:11:00Z">
              <w:rPr/>
            </w:rPrChange>
          </w:rPr>
          <w:t xml:space="preserve"> integer;</w:t>
        </w:r>
      </w:ins>
    </w:p>
    <w:p w14:paraId="5FD4258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77" w:author="Marta" w:date="2024-12-17T22:11:00Z"/>
          <w:rFonts w:ascii="Courier New" w:hAnsi="Courier New" w:cs="Courier New"/>
          <w:sz w:val="24"/>
          <w:szCs w:val="24"/>
          <w:lang w:val="en-US"/>
          <w:rPrChange w:id="1678" w:author="Marta" w:date="2024-12-17T22:11:00Z">
            <w:rPr>
              <w:ins w:id="1679" w:author="Marta" w:date="2024-12-17T22:11:00Z"/>
            </w:rPr>
          </w:rPrChange>
        </w:rPr>
        <w:pPrChange w:id="1680" w:author="Marta" w:date="2024-12-17T22:11:00Z">
          <w:pPr/>
        </w:pPrChange>
      </w:pPr>
      <w:ins w:id="1681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82" w:author="Marta" w:date="2024-12-17T22:11:00Z">
              <w:rPr/>
            </w:rPrChange>
          </w:rPr>
          <w:t xml:space="preserve">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83" w:author="Marta" w:date="2024-12-17T22:11:00Z">
              <w:rPr/>
            </w:rPrChange>
          </w:rPr>
          <w:t>old_status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84" w:author="Marta" w:date="2024-12-17T22:11:00Z">
              <w:rPr/>
            </w:rPrChange>
          </w:rPr>
          <w:t xml:space="preserve"> </w:t>
        </w:r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85" w:author="Marta" w:date="2024-12-17T22:11:00Z">
              <w:rPr/>
            </w:rPrChange>
          </w:rPr>
          <w:t>varchar(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686" w:author="Marta" w:date="2024-12-17T22:11:00Z">
              <w:rPr/>
            </w:rPrChange>
          </w:rPr>
          <w:t>50);</w:t>
        </w:r>
      </w:ins>
    </w:p>
    <w:p w14:paraId="68B05686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87" w:author="Marta" w:date="2024-12-17T22:11:00Z"/>
          <w:rFonts w:ascii="Courier New" w:hAnsi="Courier New" w:cs="Courier New"/>
          <w:sz w:val="24"/>
          <w:szCs w:val="24"/>
          <w:lang w:val="en-US"/>
          <w:rPrChange w:id="1688" w:author="Marta" w:date="2024-12-17T22:11:00Z">
            <w:rPr>
              <w:ins w:id="1689" w:author="Marta" w:date="2024-12-17T22:11:00Z"/>
            </w:rPr>
          </w:rPrChange>
        </w:rPr>
        <w:pPrChange w:id="1690" w:author="Marta" w:date="2024-12-17T22:11:00Z">
          <w:pPr/>
        </w:pPrChange>
      </w:pPr>
      <w:ins w:id="1691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92" w:author="Marta" w:date="2024-12-17T22:11:00Z">
              <w:rPr/>
            </w:rPrChange>
          </w:rPr>
          <w:t>begin</w:t>
        </w:r>
      </w:ins>
    </w:p>
    <w:p w14:paraId="4FF4528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693" w:author="Marta" w:date="2024-12-17T22:11:00Z"/>
          <w:rFonts w:ascii="Courier New" w:hAnsi="Courier New" w:cs="Courier New"/>
          <w:sz w:val="24"/>
          <w:szCs w:val="24"/>
          <w:lang w:val="en-US"/>
          <w:rPrChange w:id="1694" w:author="Marta" w:date="2024-12-17T22:11:00Z">
            <w:rPr>
              <w:ins w:id="1695" w:author="Marta" w:date="2024-12-17T22:11:00Z"/>
            </w:rPr>
          </w:rPrChange>
        </w:rPr>
        <w:pPrChange w:id="1696" w:author="Marta" w:date="2024-12-17T22:11:00Z">
          <w:pPr/>
        </w:pPrChange>
      </w:pPr>
      <w:ins w:id="1697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698" w:author="Marta" w:date="2024-12-17T22:11:00Z">
              <w:rPr/>
            </w:rPrChange>
          </w:rPr>
          <w:t xml:space="preserve">    select </w:t>
        </w:r>
        <w:proofErr w:type="spellStart"/>
        <w:proofErr w:type="gram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699" w:author="Marta" w:date="2024-12-17T22:11:00Z">
              <w:rPr/>
            </w:rPrChange>
          </w:rPr>
          <w:t>r.requested</w:t>
        </w:r>
        <w:proofErr w:type="gram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0" w:author="Marta" w:date="2024-12-17T22:11:00Z">
              <w:rPr/>
            </w:rPrChange>
          </w:rPr>
          <w:t>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1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02" w:author="Marta" w:date="2024-12-17T22:11:00Z">
              <w:rPr/>
            </w:rPrChange>
          </w:rPr>
          <w:t>r.id_jewelry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3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04" w:author="Marta" w:date="2024-12-17T22:11:00Z">
              <w:rPr/>
            </w:rPrChange>
          </w:rPr>
          <w:t>r.status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5" w:author="Marta" w:date="2024-12-17T22:11:00Z">
              <w:rPr/>
            </w:rPrChange>
          </w:rPr>
          <w:t xml:space="preserve"> into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06" w:author="Marta" w:date="2024-12-17T22:11:00Z">
              <w:rPr/>
            </w:rPrChange>
          </w:rPr>
          <w:t>requested_amount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7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08" w:author="Marta" w:date="2024-12-17T22:11:00Z">
              <w:rPr/>
            </w:rPrChange>
          </w:rPr>
          <w:t>jewelry_id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09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10" w:author="Marta" w:date="2024-12-17T22:11:00Z">
              <w:rPr/>
            </w:rPrChange>
          </w:rPr>
          <w:t>old_status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11" w:author="Marta" w:date="2024-12-17T22:11:00Z">
              <w:rPr/>
            </w:rPrChange>
          </w:rPr>
          <w:t xml:space="preserve"> </w:t>
        </w:r>
      </w:ins>
    </w:p>
    <w:p w14:paraId="6B0E1A6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12" w:author="Marta" w:date="2024-12-17T22:11:00Z"/>
          <w:rFonts w:ascii="Courier New" w:hAnsi="Courier New" w:cs="Courier New"/>
          <w:sz w:val="24"/>
          <w:szCs w:val="24"/>
          <w:lang w:val="en-US"/>
          <w:rPrChange w:id="1713" w:author="Marta" w:date="2024-12-17T22:11:00Z">
            <w:rPr>
              <w:ins w:id="1714" w:author="Marta" w:date="2024-12-17T22:11:00Z"/>
            </w:rPr>
          </w:rPrChange>
        </w:rPr>
        <w:pPrChange w:id="1715" w:author="Marta" w:date="2024-12-17T22:11:00Z">
          <w:pPr/>
        </w:pPrChange>
      </w:pPr>
      <w:ins w:id="1716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17" w:author="Marta" w:date="2024-12-17T22:11:00Z">
              <w:rPr/>
            </w:rPrChange>
          </w:rPr>
          <w:t xml:space="preserve">    from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18" w:author="Marta" w:date="2024-12-17T22:11:00Z">
              <w:rPr/>
            </w:rPrChange>
          </w:rPr>
          <w:t>stock_requests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19" w:author="Marta" w:date="2024-12-17T22:11:00Z">
              <w:rPr/>
            </w:rPrChange>
          </w:rPr>
          <w:t xml:space="preserve"> as r</w:t>
        </w:r>
      </w:ins>
    </w:p>
    <w:p w14:paraId="171868DE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20" w:author="Marta" w:date="2024-12-17T22:11:00Z"/>
          <w:rFonts w:ascii="Courier New" w:hAnsi="Courier New" w:cs="Courier New"/>
          <w:sz w:val="24"/>
          <w:szCs w:val="24"/>
          <w:lang w:val="en-US"/>
          <w:rPrChange w:id="1721" w:author="Marta" w:date="2024-12-17T22:11:00Z">
            <w:rPr>
              <w:ins w:id="1722" w:author="Marta" w:date="2024-12-17T22:11:00Z"/>
            </w:rPr>
          </w:rPrChange>
        </w:rPr>
        <w:pPrChange w:id="1723" w:author="Marta" w:date="2024-12-17T22:11:00Z">
          <w:pPr/>
        </w:pPrChange>
      </w:pPr>
      <w:ins w:id="1724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25" w:author="Marta" w:date="2024-12-17T22:11:00Z">
              <w:rPr/>
            </w:rPrChange>
          </w:rPr>
          <w:t xml:space="preserve">    where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26" w:author="Marta" w:date="2024-12-17T22:11:00Z">
              <w:rPr/>
            </w:rPrChange>
          </w:rPr>
          <w:t>r.id_request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27" w:author="Marta" w:date="2024-12-17T22:11:00Z">
              <w:rPr/>
            </w:rPrChange>
          </w:rPr>
          <w:t xml:space="preserve"> =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28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29" w:author="Marta" w:date="2024-12-17T22:11:00Z">
              <w:rPr/>
            </w:rPrChange>
          </w:rPr>
          <w:t>;</w:t>
        </w:r>
      </w:ins>
    </w:p>
    <w:p w14:paraId="1E7BD90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30" w:author="Marta" w:date="2024-12-17T22:11:00Z"/>
          <w:rFonts w:ascii="Courier New" w:hAnsi="Courier New" w:cs="Courier New"/>
          <w:sz w:val="24"/>
          <w:szCs w:val="24"/>
          <w:lang w:val="en-US"/>
          <w:rPrChange w:id="1731" w:author="Marta" w:date="2024-12-17T22:11:00Z">
            <w:rPr>
              <w:ins w:id="1732" w:author="Marta" w:date="2024-12-17T22:11:00Z"/>
            </w:rPr>
          </w:rPrChange>
        </w:rPr>
        <w:pPrChange w:id="1733" w:author="Marta" w:date="2024-12-17T22:11:00Z">
          <w:pPr/>
        </w:pPrChange>
      </w:pPr>
    </w:p>
    <w:p w14:paraId="1040B25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34" w:author="Marta" w:date="2024-12-17T22:11:00Z"/>
          <w:rFonts w:ascii="Courier New" w:hAnsi="Courier New" w:cs="Courier New"/>
          <w:sz w:val="24"/>
          <w:szCs w:val="24"/>
          <w:lang w:val="en-US"/>
          <w:rPrChange w:id="1735" w:author="Marta" w:date="2024-12-17T22:11:00Z">
            <w:rPr>
              <w:ins w:id="1736" w:author="Marta" w:date="2024-12-17T22:11:00Z"/>
            </w:rPr>
          </w:rPrChange>
        </w:rPr>
        <w:pPrChange w:id="1737" w:author="Marta" w:date="2024-12-17T22:11:00Z">
          <w:pPr/>
        </w:pPrChange>
      </w:pPr>
      <w:ins w:id="1738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39" w:author="Marta" w:date="2024-12-17T22:11:00Z">
              <w:rPr/>
            </w:rPrChange>
          </w:rPr>
          <w:t xml:space="preserve">    if not found then</w:t>
        </w:r>
      </w:ins>
    </w:p>
    <w:p w14:paraId="1D0759B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40" w:author="Marta" w:date="2024-12-17T22:11:00Z"/>
          <w:rFonts w:ascii="Courier New" w:hAnsi="Courier New" w:cs="Courier New"/>
          <w:sz w:val="24"/>
          <w:szCs w:val="24"/>
          <w:lang w:val="en-US"/>
          <w:rPrChange w:id="1741" w:author="Marta" w:date="2024-12-17T22:11:00Z">
            <w:rPr>
              <w:ins w:id="1742" w:author="Marta" w:date="2024-12-17T22:11:00Z"/>
            </w:rPr>
          </w:rPrChange>
        </w:rPr>
        <w:pPrChange w:id="1743" w:author="Marta" w:date="2024-12-17T22:11:00Z">
          <w:pPr/>
        </w:pPrChange>
      </w:pPr>
      <w:ins w:id="1744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45" w:author="Marta" w:date="2024-12-17T22:11:00Z">
              <w:rPr/>
            </w:rPrChange>
          </w:rPr>
          <w:t xml:space="preserve">        raise exception '</w:t>
        </w:r>
        <w:r w:rsidRPr="00813FFF">
          <w:rPr>
            <w:rFonts w:ascii="Courier New" w:hAnsi="Courier New" w:cs="Courier New"/>
            <w:sz w:val="24"/>
            <w:szCs w:val="24"/>
            <w:rPrChange w:id="1746" w:author="Marta" w:date="2024-12-17T22:11:00Z">
              <w:rPr/>
            </w:rPrChange>
          </w:rPr>
          <w:t>запрос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747" w:author="Marta" w:date="2024-12-17T22:11:00Z">
              <w:rPr/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rPrChange w:id="1748" w:author="Marta" w:date="2024-12-17T22:11:00Z">
              <w:rPr/>
            </w:rPrChange>
          </w:rPr>
          <w:t>с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749" w:author="Marta" w:date="2024-12-17T22:11:00Z">
              <w:rPr/>
            </w:rPrChange>
          </w:rPr>
          <w:t xml:space="preserve"> id % </w:t>
        </w:r>
        <w:r w:rsidRPr="00813FFF">
          <w:rPr>
            <w:rFonts w:ascii="Courier New" w:hAnsi="Courier New" w:cs="Courier New"/>
            <w:sz w:val="24"/>
            <w:szCs w:val="24"/>
            <w:rPrChange w:id="1750" w:author="Marta" w:date="2024-12-17T22:11:00Z">
              <w:rPr/>
            </w:rPrChange>
          </w:rPr>
          <w:t>не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751" w:author="Marta" w:date="2024-12-17T22:11:00Z">
              <w:rPr/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rPrChange w:id="1752" w:author="Marta" w:date="2024-12-17T22:11:00Z">
              <w:rPr/>
            </w:rPrChange>
          </w:rPr>
          <w:t>найден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753" w:author="Marta" w:date="2024-12-17T22:11:00Z">
              <w:rPr/>
            </w:rPrChange>
          </w:rPr>
          <w:t xml:space="preserve">.',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54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55" w:author="Marta" w:date="2024-12-17T22:11:00Z">
              <w:rPr/>
            </w:rPrChange>
          </w:rPr>
          <w:t>;</w:t>
        </w:r>
      </w:ins>
    </w:p>
    <w:p w14:paraId="3E08FF8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56" w:author="Marta" w:date="2024-12-17T22:11:00Z"/>
          <w:rFonts w:ascii="Courier New" w:hAnsi="Courier New" w:cs="Courier New"/>
          <w:sz w:val="24"/>
          <w:szCs w:val="24"/>
          <w:lang w:val="en-US"/>
          <w:rPrChange w:id="1757" w:author="Marta" w:date="2024-12-17T22:11:00Z">
            <w:rPr>
              <w:ins w:id="1758" w:author="Marta" w:date="2024-12-17T22:11:00Z"/>
            </w:rPr>
          </w:rPrChange>
        </w:rPr>
        <w:pPrChange w:id="1759" w:author="Marta" w:date="2024-12-17T22:11:00Z">
          <w:pPr/>
        </w:pPrChange>
      </w:pPr>
      <w:ins w:id="1760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61" w:author="Marta" w:date="2024-12-17T22:11:00Z">
              <w:rPr/>
            </w:rPrChange>
          </w:rPr>
          <w:t xml:space="preserve">    end if;</w:t>
        </w:r>
      </w:ins>
    </w:p>
    <w:p w14:paraId="7A40575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62" w:author="Marta" w:date="2024-12-17T22:11:00Z"/>
          <w:rFonts w:ascii="Courier New" w:hAnsi="Courier New" w:cs="Courier New"/>
          <w:sz w:val="24"/>
          <w:szCs w:val="24"/>
          <w:lang w:val="en-US"/>
          <w:rPrChange w:id="1763" w:author="Marta" w:date="2024-12-17T22:11:00Z">
            <w:rPr>
              <w:ins w:id="1764" w:author="Marta" w:date="2024-12-17T22:11:00Z"/>
            </w:rPr>
          </w:rPrChange>
        </w:rPr>
        <w:pPrChange w:id="1765" w:author="Marta" w:date="2024-12-17T22:11:00Z">
          <w:pPr/>
        </w:pPrChange>
      </w:pPr>
    </w:p>
    <w:p w14:paraId="1163179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66" w:author="Marta" w:date="2024-12-17T22:11:00Z"/>
          <w:rFonts w:ascii="Courier New" w:hAnsi="Courier New" w:cs="Courier New"/>
          <w:sz w:val="24"/>
          <w:szCs w:val="24"/>
          <w:lang w:val="en-US"/>
          <w:rPrChange w:id="1767" w:author="Marta" w:date="2024-12-17T22:11:00Z">
            <w:rPr>
              <w:ins w:id="1768" w:author="Marta" w:date="2024-12-17T22:11:00Z"/>
            </w:rPr>
          </w:rPrChange>
        </w:rPr>
        <w:pPrChange w:id="1769" w:author="Marta" w:date="2024-12-17T22:11:00Z">
          <w:pPr/>
        </w:pPrChange>
      </w:pPr>
      <w:ins w:id="1770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71" w:author="Marta" w:date="2024-12-17T22:11:00Z">
              <w:rPr/>
            </w:rPrChange>
          </w:rPr>
          <w:t xml:space="preserve">    if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72" w:author="Marta" w:date="2024-12-17T22:11:00Z">
              <w:rPr/>
            </w:rPrChange>
          </w:rPr>
          <w:t>old_status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73" w:author="Marta" w:date="2024-12-17T22:11:00Z">
              <w:rPr/>
            </w:rPrChange>
          </w:rPr>
          <w:t xml:space="preserve"> = 'Successful' then</w:t>
        </w:r>
      </w:ins>
    </w:p>
    <w:p w14:paraId="218BFEC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74" w:author="Marta" w:date="2024-12-17T22:11:00Z"/>
          <w:rFonts w:ascii="Courier New" w:hAnsi="Courier New" w:cs="Courier New"/>
          <w:sz w:val="24"/>
          <w:szCs w:val="24"/>
          <w:rPrChange w:id="1775" w:author="Marta" w:date="2024-12-17T22:11:00Z">
            <w:rPr>
              <w:ins w:id="1776" w:author="Marta" w:date="2024-12-17T22:11:00Z"/>
            </w:rPr>
          </w:rPrChange>
        </w:rPr>
        <w:pPrChange w:id="1777" w:author="Marta" w:date="2024-12-17T22:11:00Z">
          <w:pPr/>
        </w:pPrChange>
      </w:pPr>
      <w:ins w:id="1778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779" w:author="Marta" w:date="2024-12-17T22:11:00Z">
              <w:rPr/>
            </w:rPrChange>
          </w:rPr>
          <w:t xml:space="preserve">    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780" w:author="Marta" w:date="2024-12-17T22:11:00Z">
              <w:rPr/>
            </w:rPrChange>
          </w:rPr>
          <w:t>raise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781" w:author="Marta" w:date="2024-12-17T22:11:00Z">
              <w:rPr/>
            </w:rPrChange>
          </w:rPr>
          <w:t xml:space="preserve">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782" w:author="Marta" w:date="2024-12-17T22:11:00Z">
              <w:rPr/>
            </w:rPrChange>
          </w:rPr>
          <w:t>notice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783" w:author="Marta" w:date="2024-12-17T22:11:00Z">
              <w:rPr/>
            </w:rPrChange>
          </w:rPr>
          <w:t xml:space="preserve"> 'статус запроса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784" w:author="Marta" w:date="2024-12-17T22:11:00Z">
              <w:rPr/>
            </w:rPrChange>
          </w:rPr>
          <w:t>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785" w:author="Marta" w:date="2024-12-17T22:11:00Z">
              <w:rPr/>
            </w:rPrChange>
          </w:rPr>
          <w:t xml:space="preserve"> % не может быть обновлен на %, т.к. текущий статус %.',</w:t>
        </w:r>
      </w:ins>
    </w:p>
    <w:p w14:paraId="12BAD23F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86" w:author="Marta" w:date="2024-12-17T22:11:00Z"/>
          <w:rFonts w:ascii="Courier New" w:hAnsi="Courier New" w:cs="Courier New"/>
          <w:sz w:val="24"/>
          <w:szCs w:val="24"/>
          <w:lang w:val="en-US"/>
          <w:rPrChange w:id="1787" w:author="Marta" w:date="2024-12-17T22:11:00Z">
            <w:rPr>
              <w:ins w:id="1788" w:author="Marta" w:date="2024-12-17T22:11:00Z"/>
            </w:rPr>
          </w:rPrChange>
        </w:rPr>
        <w:pPrChange w:id="1789" w:author="Marta" w:date="2024-12-17T22:11:00Z">
          <w:pPr/>
        </w:pPrChange>
      </w:pPr>
      <w:ins w:id="1790" w:author="Marta" w:date="2024-12-17T22:11:00Z">
        <w:r w:rsidRPr="00813FFF">
          <w:rPr>
            <w:rFonts w:ascii="Courier New" w:hAnsi="Courier New" w:cs="Courier New"/>
            <w:sz w:val="24"/>
            <w:szCs w:val="24"/>
            <w:rPrChange w:id="1791" w:author="Marta" w:date="2024-12-17T22:11:00Z">
              <w:rPr/>
            </w:rPrChange>
          </w:rPr>
          <w:t xml:space="preserve">        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92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93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94" w:author="Marta" w:date="2024-12-17T22:11:00Z">
              <w:rPr/>
            </w:rPrChange>
          </w:rPr>
          <w:t>new_status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95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796" w:author="Marta" w:date="2024-12-17T22:11:00Z">
              <w:rPr/>
            </w:rPrChange>
          </w:rPr>
          <w:t>old_status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797" w:author="Marta" w:date="2024-12-17T22:11:00Z">
              <w:rPr/>
            </w:rPrChange>
          </w:rPr>
          <w:t>;</w:t>
        </w:r>
      </w:ins>
    </w:p>
    <w:p w14:paraId="24207136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798" w:author="Marta" w:date="2024-12-17T22:11:00Z"/>
          <w:rFonts w:ascii="Courier New" w:hAnsi="Courier New" w:cs="Courier New"/>
          <w:sz w:val="24"/>
          <w:szCs w:val="24"/>
          <w:lang w:val="en-US"/>
          <w:rPrChange w:id="1799" w:author="Marta" w:date="2024-12-17T22:11:00Z">
            <w:rPr>
              <w:ins w:id="1800" w:author="Marta" w:date="2024-12-17T22:11:00Z"/>
            </w:rPr>
          </w:rPrChange>
        </w:rPr>
        <w:pPrChange w:id="1801" w:author="Marta" w:date="2024-12-17T22:11:00Z">
          <w:pPr/>
        </w:pPrChange>
      </w:pPr>
      <w:ins w:id="1802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03" w:author="Marta" w:date="2024-12-17T22:11:00Z">
              <w:rPr/>
            </w:rPrChange>
          </w:rPr>
          <w:t xml:space="preserve">    else</w:t>
        </w:r>
      </w:ins>
    </w:p>
    <w:p w14:paraId="0BA3F28C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04" w:author="Marta" w:date="2024-12-17T22:11:00Z"/>
          <w:rFonts w:ascii="Courier New" w:hAnsi="Courier New" w:cs="Courier New"/>
          <w:sz w:val="24"/>
          <w:szCs w:val="24"/>
          <w:lang w:val="en-US"/>
          <w:rPrChange w:id="1805" w:author="Marta" w:date="2024-12-17T22:11:00Z">
            <w:rPr>
              <w:ins w:id="1806" w:author="Marta" w:date="2024-12-17T22:11:00Z"/>
            </w:rPr>
          </w:rPrChange>
        </w:rPr>
        <w:pPrChange w:id="1807" w:author="Marta" w:date="2024-12-17T22:11:00Z">
          <w:pPr/>
        </w:pPrChange>
      </w:pPr>
      <w:ins w:id="1808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09" w:author="Marta" w:date="2024-12-17T22:11:00Z">
              <w:rPr/>
            </w:rPrChange>
          </w:rPr>
          <w:t xml:space="preserve">        update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10" w:author="Marta" w:date="2024-12-17T22:11:00Z">
              <w:rPr/>
            </w:rPrChange>
          </w:rPr>
          <w:t>stock_requests</w:t>
        </w:r>
        <w:proofErr w:type="spellEnd"/>
      </w:ins>
    </w:p>
    <w:p w14:paraId="2B9C94BD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11" w:author="Marta" w:date="2024-12-17T22:11:00Z"/>
          <w:rFonts w:ascii="Courier New" w:hAnsi="Courier New" w:cs="Courier New"/>
          <w:sz w:val="24"/>
          <w:szCs w:val="24"/>
          <w:lang w:val="en-US"/>
          <w:rPrChange w:id="1812" w:author="Marta" w:date="2024-12-17T22:11:00Z">
            <w:rPr>
              <w:ins w:id="1813" w:author="Marta" w:date="2024-12-17T22:11:00Z"/>
            </w:rPr>
          </w:rPrChange>
        </w:rPr>
        <w:pPrChange w:id="1814" w:author="Marta" w:date="2024-12-17T22:11:00Z">
          <w:pPr/>
        </w:pPrChange>
      </w:pPr>
      <w:ins w:id="181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16" w:author="Marta" w:date="2024-12-17T22:11:00Z">
              <w:rPr/>
            </w:rPrChange>
          </w:rPr>
          <w:t xml:space="preserve">        set status =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17" w:author="Marta" w:date="2024-12-17T22:11:00Z">
              <w:rPr/>
            </w:rPrChange>
          </w:rPr>
          <w:t>new_status</w:t>
        </w:r>
        <w:proofErr w:type="spellEnd"/>
      </w:ins>
    </w:p>
    <w:p w14:paraId="3102F31F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18" w:author="Marta" w:date="2024-12-17T22:11:00Z"/>
          <w:rFonts w:ascii="Courier New" w:hAnsi="Courier New" w:cs="Courier New"/>
          <w:sz w:val="24"/>
          <w:szCs w:val="24"/>
          <w:lang w:val="en-US"/>
          <w:rPrChange w:id="1819" w:author="Marta" w:date="2024-12-17T22:11:00Z">
            <w:rPr>
              <w:ins w:id="1820" w:author="Marta" w:date="2024-12-17T22:11:00Z"/>
            </w:rPr>
          </w:rPrChange>
        </w:rPr>
        <w:pPrChange w:id="1821" w:author="Marta" w:date="2024-12-17T22:11:00Z">
          <w:pPr/>
        </w:pPrChange>
      </w:pPr>
      <w:ins w:id="1822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23" w:author="Marta" w:date="2024-12-17T22:11:00Z">
              <w:rPr/>
            </w:rPrChange>
          </w:rPr>
          <w:t xml:space="preserve">        where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24" w:author="Marta" w:date="2024-12-17T22:11:00Z">
              <w:rPr/>
            </w:rPrChange>
          </w:rPr>
          <w:t>id_request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25" w:author="Marta" w:date="2024-12-17T22:11:00Z">
              <w:rPr/>
            </w:rPrChange>
          </w:rPr>
          <w:t xml:space="preserve"> =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26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27" w:author="Marta" w:date="2024-12-17T22:11:00Z">
              <w:rPr/>
            </w:rPrChange>
          </w:rPr>
          <w:t>;</w:t>
        </w:r>
      </w:ins>
    </w:p>
    <w:p w14:paraId="5935CBA5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28" w:author="Marta" w:date="2024-12-17T22:11:00Z"/>
          <w:rFonts w:ascii="Courier New" w:hAnsi="Courier New" w:cs="Courier New"/>
          <w:sz w:val="24"/>
          <w:szCs w:val="24"/>
          <w:lang w:val="en-US"/>
          <w:rPrChange w:id="1829" w:author="Marta" w:date="2024-12-17T22:11:00Z">
            <w:rPr>
              <w:ins w:id="1830" w:author="Marta" w:date="2024-12-17T22:11:00Z"/>
            </w:rPr>
          </w:rPrChange>
        </w:rPr>
        <w:pPrChange w:id="1831" w:author="Marta" w:date="2024-12-17T22:11:00Z">
          <w:pPr/>
        </w:pPrChange>
      </w:pPr>
    </w:p>
    <w:p w14:paraId="7FD25B8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32" w:author="Marta" w:date="2024-12-17T22:11:00Z"/>
          <w:rFonts w:ascii="Courier New" w:hAnsi="Courier New" w:cs="Courier New"/>
          <w:sz w:val="24"/>
          <w:szCs w:val="24"/>
          <w:lang w:val="en-US"/>
          <w:rPrChange w:id="1833" w:author="Marta" w:date="2024-12-17T22:11:00Z">
            <w:rPr>
              <w:ins w:id="1834" w:author="Marta" w:date="2024-12-17T22:11:00Z"/>
            </w:rPr>
          </w:rPrChange>
        </w:rPr>
        <w:pPrChange w:id="1835" w:author="Marta" w:date="2024-12-17T22:11:00Z">
          <w:pPr/>
        </w:pPrChange>
      </w:pPr>
      <w:ins w:id="1836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37" w:author="Marta" w:date="2024-12-17T22:11:00Z">
              <w:rPr/>
            </w:rPrChange>
          </w:rPr>
          <w:t xml:space="preserve">        if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38" w:author="Marta" w:date="2024-12-17T22:11:00Z">
              <w:rPr/>
            </w:rPrChange>
          </w:rPr>
          <w:t>new_status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39" w:author="Marta" w:date="2024-12-17T22:11:00Z">
              <w:rPr/>
            </w:rPrChange>
          </w:rPr>
          <w:t xml:space="preserve"> = 'Successful' then</w:t>
        </w:r>
      </w:ins>
    </w:p>
    <w:p w14:paraId="440EE532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40" w:author="Marta" w:date="2024-12-17T22:11:00Z"/>
          <w:rFonts w:ascii="Courier New" w:hAnsi="Courier New" w:cs="Courier New"/>
          <w:sz w:val="24"/>
          <w:szCs w:val="24"/>
          <w:lang w:val="en-US"/>
          <w:rPrChange w:id="1841" w:author="Marta" w:date="2024-12-17T22:11:00Z">
            <w:rPr>
              <w:ins w:id="1842" w:author="Marta" w:date="2024-12-17T22:11:00Z"/>
            </w:rPr>
          </w:rPrChange>
        </w:rPr>
        <w:pPrChange w:id="1843" w:author="Marta" w:date="2024-12-17T22:11:00Z">
          <w:pPr/>
        </w:pPrChange>
      </w:pPr>
      <w:ins w:id="1844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45" w:author="Marta" w:date="2024-12-17T22:11:00Z">
              <w:rPr/>
            </w:rPrChange>
          </w:rPr>
          <w:t xml:space="preserve">            update jewelries</w:t>
        </w:r>
      </w:ins>
    </w:p>
    <w:p w14:paraId="0A7B993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46" w:author="Marta" w:date="2024-12-17T22:11:00Z"/>
          <w:rFonts w:ascii="Courier New" w:hAnsi="Courier New" w:cs="Courier New"/>
          <w:sz w:val="24"/>
          <w:szCs w:val="24"/>
          <w:lang w:val="en-US"/>
          <w:rPrChange w:id="1847" w:author="Marta" w:date="2024-12-17T22:11:00Z">
            <w:rPr>
              <w:ins w:id="1848" w:author="Marta" w:date="2024-12-17T22:11:00Z"/>
            </w:rPr>
          </w:rPrChange>
        </w:rPr>
        <w:pPrChange w:id="1849" w:author="Marta" w:date="2024-12-17T22:11:00Z">
          <w:pPr/>
        </w:pPrChange>
      </w:pPr>
      <w:ins w:id="1850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51" w:author="Marta" w:date="2024-12-17T22:11:00Z">
              <w:rPr/>
            </w:rPrChange>
          </w:rPr>
          <w:t xml:space="preserve">            set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52" w:author="Marta" w:date="2024-12-17T22:11:00Z">
              <w:rPr/>
            </w:rPrChange>
          </w:rPr>
          <w:t>store_amount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53" w:author="Marta" w:date="2024-12-17T22:11:00Z">
              <w:rPr/>
            </w:rPrChange>
          </w:rPr>
          <w:t xml:space="preserve"> =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54" w:author="Marta" w:date="2024-12-17T22:11:00Z">
              <w:rPr/>
            </w:rPrChange>
          </w:rPr>
          <w:t>store_amount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55" w:author="Marta" w:date="2024-12-17T22:11:00Z">
              <w:rPr/>
            </w:rPrChange>
          </w:rPr>
          <w:t xml:space="preserve"> +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56" w:author="Marta" w:date="2024-12-17T22:11:00Z">
              <w:rPr/>
            </w:rPrChange>
          </w:rPr>
          <w:t>requested_amount</w:t>
        </w:r>
        <w:proofErr w:type="spellEnd"/>
      </w:ins>
    </w:p>
    <w:p w14:paraId="42B0A11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57" w:author="Marta" w:date="2024-12-17T22:11:00Z"/>
          <w:rFonts w:ascii="Courier New" w:hAnsi="Courier New" w:cs="Courier New"/>
          <w:sz w:val="24"/>
          <w:szCs w:val="24"/>
          <w:lang w:val="en-US"/>
          <w:rPrChange w:id="1858" w:author="Marta" w:date="2024-12-17T22:11:00Z">
            <w:rPr>
              <w:ins w:id="1859" w:author="Marta" w:date="2024-12-17T22:11:00Z"/>
            </w:rPr>
          </w:rPrChange>
        </w:rPr>
        <w:pPrChange w:id="1860" w:author="Marta" w:date="2024-12-17T22:11:00Z">
          <w:pPr/>
        </w:pPrChange>
      </w:pPr>
      <w:ins w:id="1861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62" w:author="Marta" w:date="2024-12-17T22:11:00Z">
              <w:rPr/>
            </w:rPrChange>
          </w:rPr>
          <w:t xml:space="preserve">            where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63" w:author="Marta" w:date="2024-12-17T22:11:00Z">
              <w:rPr/>
            </w:rPrChange>
          </w:rPr>
          <w:t>id_jewelry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64" w:author="Marta" w:date="2024-12-17T22:11:00Z">
              <w:rPr/>
            </w:rPrChange>
          </w:rPr>
          <w:t xml:space="preserve"> =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65" w:author="Marta" w:date="2024-12-17T22:11:00Z">
              <w:rPr/>
            </w:rPrChange>
          </w:rPr>
          <w:t>jewelry_id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66" w:author="Marta" w:date="2024-12-17T22:11:00Z">
              <w:rPr/>
            </w:rPrChange>
          </w:rPr>
          <w:t>;</w:t>
        </w:r>
      </w:ins>
    </w:p>
    <w:p w14:paraId="0D21340C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67" w:author="Marta" w:date="2024-12-17T22:11:00Z"/>
          <w:rFonts w:ascii="Courier New" w:hAnsi="Courier New" w:cs="Courier New"/>
          <w:sz w:val="24"/>
          <w:szCs w:val="24"/>
          <w:lang w:val="en-US"/>
          <w:rPrChange w:id="1868" w:author="Marta" w:date="2024-12-17T22:11:00Z">
            <w:rPr>
              <w:ins w:id="1869" w:author="Marta" w:date="2024-12-17T22:11:00Z"/>
            </w:rPr>
          </w:rPrChange>
        </w:rPr>
        <w:pPrChange w:id="1870" w:author="Marta" w:date="2024-12-17T22:11:00Z">
          <w:pPr/>
        </w:pPrChange>
      </w:pPr>
    </w:p>
    <w:p w14:paraId="4DD65C6B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71" w:author="Marta" w:date="2024-12-17T22:11:00Z"/>
          <w:rFonts w:ascii="Courier New" w:hAnsi="Courier New" w:cs="Courier New"/>
          <w:sz w:val="24"/>
          <w:szCs w:val="24"/>
          <w:rPrChange w:id="1872" w:author="Marta" w:date="2024-12-17T22:11:00Z">
            <w:rPr>
              <w:ins w:id="1873" w:author="Marta" w:date="2024-12-17T22:11:00Z"/>
            </w:rPr>
          </w:rPrChange>
        </w:rPr>
        <w:pPrChange w:id="1874" w:author="Marta" w:date="2024-12-17T22:11:00Z">
          <w:pPr/>
        </w:pPrChange>
      </w:pPr>
      <w:ins w:id="187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876" w:author="Marta" w:date="2024-12-17T22:11:00Z">
              <w:rPr/>
            </w:rPrChange>
          </w:rPr>
          <w:t xml:space="preserve">        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877" w:author="Marta" w:date="2024-12-17T22:11:00Z">
              <w:rPr/>
            </w:rPrChange>
          </w:rPr>
          <w:t>raise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878" w:author="Marta" w:date="2024-12-17T22:11:00Z">
              <w:rPr/>
            </w:rPrChange>
          </w:rPr>
          <w:t xml:space="preserve">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879" w:author="Marta" w:date="2024-12-17T22:11:00Z">
              <w:rPr/>
            </w:rPrChange>
          </w:rPr>
          <w:t>notice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880" w:author="Marta" w:date="2024-12-17T22:11:00Z">
              <w:rPr/>
            </w:rPrChange>
          </w:rPr>
          <w:t xml:space="preserve"> 'статус запроса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rPrChange w:id="1881" w:author="Marta" w:date="2024-12-17T22:11:00Z">
              <w:rPr/>
            </w:rPrChange>
          </w:rPr>
          <w:t>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rPrChange w:id="1882" w:author="Marta" w:date="2024-12-17T22:11:00Z">
              <w:rPr/>
            </w:rPrChange>
          </w:rPr>
          <w:t xml:space="preserve"> % обновлен на % и количество товара увеличено на %.', </w:t>
        </w:r>
      </w:ins>
    </w:p>
    <w:p w14:paraId="33A44738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83" w:author="Marta" w:date="2024-12-17T22:11:00Z"/>
          <w:rFonts w:ascii="Courier New" w:hAnsi="Courier New" w:cs="Courier New"/>
          <w:sz w:val="24"/>
          <w:szCs w:val="24"/>
          <w:lang w:val="en-US"/>
          <w:rPrChange w:id="1884" w:author="Marta" w:date="2024-12-17T22:11:00Z">
            <w:rPr>
              <w:ins w:id="1885" w:author="Marta" w:date="2024-12-17T22:11:00Z"/>
            </w:rPr>
          </w:rPrChange>
        </w:rPr>
        <w:pPrChange w:id="1886" w:author="Marta" w:date="2024-12-17T22:11:00Z">
          <w:pPr/>
        </w:pPrChange>
      </w:pPr>
      <w:ins w:id="1887" w:author="Marta" w:date="2024-12-17T22:11:00Z">
        <w:r w:rsidRPr="00813FFF">
          <w:rPr>
            <w:rFonts w:ascii="Courier New" w:hAnsi="Courier New" w:cs="Courier New"/>
            <w:sz w:val="24"/>
            <w:szCs w:val="24"/>
            <w:rPrChange w:id="1888" w:author="Marta" w:date="2024-12-17T22:11:00Z">
              <w:rPr/>
            </w:rPrChange>
          </w:rPr>
          <w:t xml:space="preserve">                        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89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90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91" w:author="Marta" w:date="2024-12-17T22:11:00Z">
              <w:rPr/>
            </w:rPrChange>
          </w:rPr>
          <w:t>new_status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92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893" w:author="Marta" w:date="2024-12-17T22:11:00Z">
              <w:rPr/>
            </w:rPrChange>
          </w:rPr>
          <w:t>requested_amount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894" w:author="Marta" w:date="2024-12-17T22:11:00Z">
              <w:rPr/>
            </w:rPrChange>
          </w:rPr>
          <w:t>;</w:t>
        </w:r>
      </w:ins>
    </w:p>
    <w:p w14:paraId="404CFAB9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895" w:author="Marta" w:date="2024-12-17T22:11:00Z"/>
          <w:rFonts w:ascii="Courier New" w:hAnsi="Courier New" w:cs="Courier New"/>
          <w:sz w:val="24"/>
          <w:szCs w:val="24"/>
          <w:lang w:val="en-US"/>
          <w:rPrChange w:id="1896" w:author="Marta" w:date="2024-12-17T22:11:00Z">
            <w:rPr>
              <w:ins w:id="1897" w:author="Marta" w:date="2024-12-17T22:11:00Z"/>
            </w:rPr>
          </w:rPrChange>
        </w:rPr>
        <w:pPrChange w:id="1898" w:author="Marta" w:date="2024-12-17T22:11:00Z">
          <w:pPr/>
        </w:pPrChange>
      </w:pPr>
      <w:ins w:id="1899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900" w:author="Marta" w:date="2024-12-17T22:11:00Z">
              <w:rPr/>
            </w:rPrChange>
          </w:rPr>
          <w:t xml:space="preserve">        else</w:t>
        </w:r>
      </w:ins>
    </w:p>
    <w:p w14:paraId="643B5AB4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01" w:author="Marta" w:date="2024-12-17T22:11:00Z"/>
          <w:rFonts w:ascii="Courier New" w:hAnsi="Courier New" w:cs="Courier New"/>
          <w:sz w:val="24"/>
          <w:szCs w:val="24"/>
          <w:lang w:val="en-US"/>
          <w:rPrChange w:id="1902" w:author="Marta" w:date="2024-12-17T22:11:00Z">
            <w:rPr>
              <w:ins w:id="1903" w:author="Marta" w:date="2024-12-17T22:11:00Z"/>
            </w:rPr>
          </w:rPrChange>
        </w:rPr>
        <w:pPrChange w:id="1904" w:author="Marta" w:date="2024-12-17T22:11:00Z">
          <w:pPr/>
        </w:pPrChange>
      </w:pPr>
      <w:ins w:id="190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906" w:author="Marta" w:date="2024-12-17T22:11:00Z">
              <w:rPr/>
            </w:rPrChange>
          </w:rPr>
          <w:t xml:space="preserve">            raise notice '</w:t>
        </w:r>
        <w:r w:rsidRPr="00813FFF">
          <w:rPr>
            <w:rFonts w:ascii="Courier New" w:hAnsi="Courier New" w:cs="Courier New"/>
            <w:sz w:val="24"/>
            <w:szCs w:val="24"/>
            <w:rPrChange w:id="1907" w:author="Marta" w:date="2024-12-17T22:11:00Z">
              <w:rPr/>
            </w:rPrChange>
          </w:rPr>
          <w:t>статус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908" w:author="Marta" w:date="2024-12-17T22:11:00Z">
              <w:rPr/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rPrChange w:id="1909" w:author="Marta" w:date="2024-12-17T22:11:00Z">
              <w:rPr/>
            </w:rPrChange>
          </w:rPr>
          <w:t>запроса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910" w:author="Marta" w:date="2024-12-17T22:11:00Z">
              <w:rPr/>
            </w:rPrChange>
          </w:rPr>
          <w:t xml:space="preserve"> id % </w:t>
        </w:r>
        <w:r w:rsidRPr="00813FFF">
          <w:rPr>
            <w:rFonts w:ascii="Courier New" w:hAnsi="Courier New" w:cs="Courier New"/>
            <w:sz w:val="24"/>
            <w:szCs w:val="24"/>
            <w:rPrChange w:id="1911" w:author="Marta" w:date="2024-12-17T22:11:00Z">
              <w:rPr/>
            </w:rPrChange>
          </w:rPr>
          <w:t>обновлен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912" w:author="Marta" w:date="2024-12-17T22:11:00Z">
              <w:rPr/>
            </w:rPrChange>
          </w:rPr>
          <w:t xml:space="preserve"> </w:t>
        </w:r>
        <w:r w:rsidRPr="00813FFF">
          <w:rPr>
            <w:rFonts w:ascii="Courier New" w:hAnsi="Courier New" w:cs="Courier New"/>
            <w:sz w:val="24"/>
            <w:szCs w:val="24"/>
            <w:rPrChange w:id="1913" w:author="Marta" w:date="2024-12-17T22:11:00Z">
              <w:rPr/>
            </w:rPrChange>
          </w:rPr>
          <w:t>на</w:t>
        </w:r>
        <w:r w:rsidRPr="00813FFF">
          <w:rPr>
            <w:rFonts w:ascii="Courier New" w:hAnsi="Courier New" w:cs="Courier New"/>
            <w:sz w:val="24"/>
            <w:szCs w:val="24"/>
            <w:lang w:val="en-US"/>
            <w:rPrChange w:id="1914" w:author="Marta" w:date="2024-12-17T22:11:00Z">
              <w:rPr/>
            </w:rPrChange>
          </w:rPr>
          <w:t xml:space="preserve"> %.',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915" w:author="Marta" w:date="2024-12-17T22:11:00Z">
              <w:rPr/>
            </w:rPrChange>
          </w:rPr>
          <w:t>request_id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916" w:author="Marta" w:date="2024-12-17T22:11:00Z">
              <w:rPr/>
            </w:rPrChange>
          </w:rPr>
          <w:t xml:space="preserve">, </w:t>
        </w:r>
        <w:proofErr w:type="spellStart"/>
        <w:r w:rsidRPr="00813FFF">
          <w:rPr>
            <w:rFonts w:ascii="Courier New" w:hAnsi="Courier New" w:cs="Courier New"/>
            <w:sz w:val="24"/>
            <w:szCs w:val="24"/>
            <w:lang w:val="en-US"/>
            <w:rPrChange w:id="1917" w:author="Marta" w:date="2024-12-17T22:11:00Z">
              <w:rPr/>
            </w:rPrChange>
          </w:rPr>
          <w:t>new_status</w:t>
        </w:r>
        <w:proofErr w:type="spellEnd"/>
        <w:r w:rsidRPr="00813FFF">
          <w:rPr>
            <w:rFonts w:ascii="Courier New" w:hAnsi="Courier New" w:cs="Courier New"/>
            <w:sz w:val="24"/>
            <w:szCs w:val="24"/>
            <w:lang w:val="en-US"/>
            <w:rPrChange w:id="1918" w:author="Marta" w:date="2024-12-17T22:11:00Z">
              <w:rPr/>
            </w:rPrChange>
          </w:rPr>
          <w:t>;</w:t>
        </w:r>
      </w:ins>
    </w:p>
    <w:p w14:paraId="5413A0E1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19" w:author="Marta" w:date="2024-12-17T22:11:00Z"/>
          <w:rFonts w:ascii="Courier New" w:hAnsi="Courier New" w:cs="Courier New"/>
          <w:sz w:val="24"/>
          <w:szCs w:val="24"/>
          <w:lang w:val="en-US"/>
          <w:rPrChange w:id="1920" w:author="Marta" w:date="2024-12-17T22:11:00Z">
            <w:rPr>
              <w:ins w:id="1921" w:author="Marta" w:date="2024-12-17T22:11:00Z"/>
            </w:rPr>
          </w:rPrChange>
        </w:rPr>
        <w:pPrChange w:id="1922" w:author="Marta" w:date="2024-12-17T22:11:00Z">
          <w:pPr/>
        </w:pPrChange>
      </w:pPr>
      <w:ins w:id="1923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924" w:author="Marta" w:date="2024-12-17T22:11:00Z">
              <w:rPr/>
            </w:rPrChange>
          </w:rPr>
          <w:t xml:space="preserve">        end if;</w:t>
        </w:r>
      </w:ins>
    </w:p>
    <w:p w14:paraId="100FAA63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25" w:author="Marta" w:date="2024-12-17T22:11:00Z"/>
          <w:rFonts w:ascii="Courier New" w:hAnsi="Courier New" w:cs="Courier New"/>
          <w:sz w:val="24"/>
          <w:szCs w:val="24"/>
          <w:lang w:val="en-US"/>
          <w:rPrChange w:id="1926" w:author="Marta" w:date="2024-12-17T22:11:00Z">
            <w:rPr>
              <w:ins w:id="1927" w:author="Marta" w:date="2024-12-17T22:11:00Z"/>
            </w:rPr>
          </w:rPrChange>
        </w:rPr>
        <w:pPrChange w:id="1928" w:author="Marta" w:date="2024-12-17T22:11:00Z">
          <w:pPr/>
        </w:pPrChange>
      </w:pPr>
      <w:ins w:id="1929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930" w:author="Marta" w:date="2024-12-17T22:11:00Z">
              <w:rPr/>
            </w:rPrChange>
          </w:rPr>
          <w:t xml:space="preserve">    end if;</w:t>
        </w:r>
      </w:ins>
    </w:p>
    <w:p w14:paraId="440858DA" w14:textId="77777777" w:rsidR="00813FFF" w:rsidRPr="00813FFF" w:rsidRDefault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31" w:author="Marta" w:date="2024-12-17T22:11:00Z"/>
          <w:rFonts w:ascii="Courier New" w:hAnsi="Courier New" w:cs="Courier New"/>
          <w:sz w:val="24"/>
          <w:szCs w:val="24"/>
          <w:lang w:val="en-US"/>
          <w:rPrChange w:id="1932" w:author="Marta" w:date="2024-12-17T22:11:00Z">
            <w:rPr>
              <w:ins w:id="1933" w:author="Marta" w:date="2024-12-17T22:11:00Z"/>
            </w:rPr>
          </w:rPrChange>
        </w:rPr>
        <w:pPrChange w:id="1934" w:author="Marta" w:date="2024-12-17T22:11:00Z">
          <w:pPr/>
        </w:pPrChange>
      </w:pPr>
      <w:ins w:id="1935" w:author="Marta" w:date="2024-12-17T22:11:00Z">
        <w:r w:rsidRPr="00813FFF">
          <w:rPr>
            <w:rFonts w:ascii="Courier New" w:hAnsi="Courier New" w:cs="Courier New"/>
            <w:sz w:val="24"/>
            <w:szCs w:val="24"/>
            <w:lang w:val="en-US"/>
            <w:rPrChange w:id="1936" w:author="Marta" w:date="2024-12-17T22:11:00Z">
              <w:rPr/>
            </w:rPrChange>
          </w:rPr>
          <w:t>end;</w:t>
        </w:r>
      </w:ins>
    </w:p>
    <w:p w14:paraId="263EA9FE" w14:textId="7CE0975A" w:rsidR="00813FFF" w:rsidRPr="004567E2" w:rsidRDefault="00813FFF" w:rsidP="00813FF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37" w:author="Marta" w:date="2024-12-17T22:12:00Z"/>
          <w:rFonts w:ascii="Courier New" w:hAnsi="Courier New" w:cs="Courier New"/>
          <w:sz w:val="24"/>
          <w:szCs w:val="24"/>
          <w:lang w:val="en-US"/>
          <w:rPrChange w:id="1938" w:author="Marta" w:date="2024-12-17T23:13:00Z">
            <w:rPr>
              <w:ins w:id="1939" w:author="Marta" w:date="2024-12-17T22:12:00Z"/>
              <w:rFonts w:ascii="Courier New" w:hAnsi="Courier New" w:cs="Courier New"/>
              <w:sz w:val="24"/>
              <w:szCs w:val="24"/>
            </w:rPr>
          </w:rPrChange>
        </w:rPr>
      </w:pPr>
      <w:ins w:id="1940" w:author="Marta" w:date="2024-12-17T22:11:00Z">
        <w:r w:rsidRPr="004567E2">
          <w:rPr>
            <w:rFonts w:ascii="Courier New" w:hAnsi="Courier New" w:cs="Courier New"/>
            <w:sz w:val="24"/>
            <w:szCs w:val="24"/>
            <w:lang w:val="en-US"/>
            <w:rPrChange w:id="1941" w:author="Marta" w:date="2024-12-17T23:13:00Z">
              <w:rPr/>
            </w:rPrChange>
          </w:rPr>
          <w:t>$$;</w:t>
        </w:r>
      </w:ins>
    </w:p>
    <w:p w14:paraId="011E2791" w14:textId="1822FC6F" w:rsidR="00813FFF" w:rsidRPr="004567E2" w:rsidRDefault="00813FFF">
      <w:pPr>
        <w:pStyle w:val="2"/>
        <w:numPr>
          <w:ilvl w:val="0"/>
          <w:numId w:val="0"/>
        </w:numPr>
        <w:rPr>
          <w:ins w:id="1942" w:author="Marta" w:date="2024-12-17T22:12:00Z"/>
          <w:lang w:val="en-US"/>
          <w:rPrChange w:id="1943" w:author="Marta" w:date="2024-12-17T23:13:00Z">
            <w:rPr>
              <w:ins w:id="1944" w:author="Marta" w:date="2024-12-17T22:12:00Z"/>
            </w:rPr>
          </w:rPrChange>
        </w:rPr>
        <w:pPrChange w:id="1945" w:author="Marta" w:date="2024-12-17T23:29:00Z">
          <w:pPr>
            <w:pStyle w:val="2"/>
            <w:ind w:firstLine="0"/>
          </w:pPr>
        </w:pPrChange>
      </w:pPr>
      <w:ins w:id="1946" w:author="Marta" w:date="2024-12-17T22:12:00Z">
        <w:r w:rsidRPr="004567E2">
          <w:rPr>
            <w:lang w:val="en-US"/>
            <w:rPrChange w:id="1947" w:author="Marta" w:date="2024-12-17T23:13:00Z">
              <w:rPr/>
            </w:rPrChange>
          </w:rPr>
          <w:br w:type="page"/>
        </w:r>
        <w:bookmarkStart w:id="1948" w:name="_Toc185369834"/>
        <w:r>
          <w:lastRenderedPageBreak/>
          <w:t>Приложение</w:t>
        </w:r>
        <w:r w:rsidRPr="004567E2">
          <w:rPr>
            <w:lang w:val="en-US"/>
            <w:rPrChange w:id="1949" w:author="Marta" w:date="2024-12-17T23:13:00Z">
              <w:rPr/>
            </w:rPrChange>
          </w:rPr>
          <w:t xml:space="preserve"> </w:t>
        </w:r>
        <w:r>
          <w:t>В</w:t>
        </w:r>
        <w:bookmarkEnd w:id="1948"/>
      </w:ins>
    </w:p>
    <w:p w14:paraId="113AEB52" w14:textId="3A7146C4" w:rsidR="00813FFF" w:rsidRPr="004567E2" w:rsidRDefault="00813FFF" w:rsidP="00813FFF">
      <w:pPr>
        <w:jc w:val="center"/>
        <w:rPr>
          <w:ins w:id="1950" w:author="Marta" w:date="2024-12-17T22:14:00Z"/>
          <w:b/>
          <w:lang w:val="en-US"/>
          <w:rPrChange w:id="1951" w:author="Marta" w:date="2024-12-17T23:13:00Z">
            <w:rPr>
              <w:ins w:id="1952" w:author="Marta" w:date="2024-12-17T22:14:00Z"/>
              <w:b/>
            </w:rPr>
          </w:rPrChange>
        </w:rPr>
      </w:pPr>
      <w:ins w:id="1953" w:author="Marta" w:date="2024-12-17T22:12:00Z">
        <w:r>
          <w:rPr>
            <w:b/>
          </w:rPr>
          <w:t>Листинг</w:t>
        </w:r>
        <w:r w:rsidRPr="004567E2">
          <w:rPr>
            <w:b/>
            <w:lang w:val="en-US"/>
            <w:rPrChange w:id="1954" w:author="Marta" w:date="2024-12-17T23:13:00Z">
              <w:rPr>
                <w:b/>
              </w:rPr>
            </w:rPrChange>
          </w:rPr>
          <w:t xml:space="preserve"> </w:t>
        </w:r>
        <w:r>
          <w:rPr>
            <w:b/>
          </w:rPr>
          <w:t>созданных</w:t>
        </w:r>
        <w:r w:rsidRPr="004567E2">
          <w:rPr>
            <w:b/>
            <w:lang w:val="en-US"/>
            <w:rPrChange w:id="1955" w:author="Marta" w:date="2024-12-17T23:13:00Z">
              <w:rPr>
                <w:b/>
              </w:rPr>
            </w:rPrChange>
          </w:rPr>
          <w:t xml:space="preserve"> </w:t>
        </w:r>
        <w:r>
          <w:rPr>
            <w:b/>
          </w:rPr>
          <w:t>функций</w:t>
        </w:r>
      </w:ins>
    </w:p>
    <w:p w14:paraId="55C2F02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56" w:author="Marta" w:date="2024-12-17T22:15:00Z"/>
          <w:rFonts w:ascii="Courier New" w:hAnsi="Courier New" w:cs="Courier New"/>
          <w:sz w:val="24"/>
          <w:szCs w:val="24"/>
          <w:lang w:val="en-US"/>
          <w:rPrChange w:id="1957" w:author="Marta" w:date="2024-12-17T22:15:00Z">
            <w:rPr>
              <w:ins w:id="1958" w:author="Marta" w:date="2024-12-17T22:15:00Z"/>
            </w:rPr>
          </w:rPrChange>
        </w:rPr>
        <w:pPrChange w:id="1959" w:author="Marta" w:date="2024-12-17T22:15:00Z">
          <w:pPr/>
        </w:pPrChange>
      </w:pPr>
      <w:ins w:id="1960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61" w:author="Marta" w:date="2024-12-17T22:15:00Z">
              <w:rPr/>
            </w:rPrChange>
          </w:rPr>
          <w:t xml:space="preserve">create or replace function </w:t>
        </w:r>
        <w:proofErr w:type="spellStart"/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1962" w:author="Marta" w:date="2024-12-17T22:15:00Z">
              <w:rPr/>
            </w:rPrChange>
          </w:rPr>
          <w:t>getjewelryinfobyvendorcode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1963" w:author="Marta" w:date="2024-12-17T22:15:00Z">
              <w:rPr/>
            </w:rPrChange>
          </w:rPr>
          <w:t>(</w:t>
        </w:r>
        <w:proofErr w:type="gramEnd"/>
      </w:ins>
    </w:p>
    <w:p w14:paraId="32837969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64" w:author="Marta" w:date="2024-12-17T22:15:00Z"/>
          <w:rFonts w:ascii="Courier New" w:hAnsi="Courier New" w:cs="Courier New"/>
          <w:sz w:val="24"/>
          <w:szCs w:val="24"/>
          <w:lang w:val="en-US"/>
          <w:rPrChange w:id="1965" w:author="Marta" w:date="2024-12-17T22:15:00Z">
            <w:rPr>
              <w:ins w:id="1966" w:author="Marta" w:date="2024-12-17T22:15:00Z"/>
            </w:rPr>
          </w:rPrChange>
        </w:rPr>
        <w:pPrChange w:id="1967" w:author="Marta" w:date="2024-12-17T22:15:00Z">
          <w:pPr/>
        </w:pPrChange>
      </w:pPr>
      <w:ins w:id="196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69" w:author="Marta" w:date="2024-12-17T22:15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1970" w:author="Marta" w:date="2024-12-17T22:15:00Z">
              <w:rPr/>
            </w:rPrChange>
          </w:rPr>
          <w:t>p_vendor_code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1971" w:author="Marta" w:date="2024-12-17T22:15:00Z">
              <w:rPr/>
            </w:rPrChange>
          </w:rPr>
          <w:t xml:space="preserve"> varchar</w:t>
        </w:r>
      </w:ins>
    </w:p>
    <w:p w14:paraId="78D56CEF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72" w:author="Marta" w:date="2024-12-17T22:15:00Z"/>
          <w:rFonts w:ascii="Courier New" w:hAnsi="Courier New" w:cs="Courier New"/>
          <w:sz w:val="24"/>
          <w:szCs w:val="24"/>
          <w:lang w:val="en-US"/>
          <w:rPrChange w:id="1973" w:author="Marta" w:date="2024-12-17T22:15:00Z">
            <w:rPr>
              <w:ins w:id="1974" w:author="Marta" w:date="2024-12-17T22:15:00Z"/>
            </w:rPr>
          </w:rPrChange>
        </w:rPr>
        <w:pPrChange w:id="1975" w:author="Marta" w:date="2024-12-17T22:15:00Z">
          <w:pPr/>
        </w:pPrChange>
      </w:pPr>
      <w:ins w:id="197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77" w:author="Marta" w:date="2024-12-17T22:15:00Z">
              <w:rPr/>
            </w:rPrChange>
          </w:rPr>
          <w:t>)</w:t>
        </w:r>
      </w:ins>
    </w:p>
    <w:p w14:paraId="2EC10B1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78" w:author="Marta" w:date="2024-12-17T22:15:00Z"/>
          <w:rFonts w:ascii="Courier New" w:hAnsi="Courier New" w:cs="Courier New"/>
          <w:sz w:val="24"/>
          <w:szCs w:val="24"/>
          <w:lang w:val="en-US"/>
          <w:rPrChange w:id="1979" w:author="Marta" w:date="2024-12-17T22:15:00Z">
            <w:rPr>
              <w:ins w:id="1980" w:author="Marta" w:date="2024-12-17T22:15:00Z"/>
            </w:rPr>
          </w:rPrChange>
        </w:rPr>
        <w:pPrChange w:id="1981" w:author="Marta" w:date="2024-12-17T22:15:00Z">
          <w:pPr/>
        </w:pPrChange>
      </w:pPr>
      <w:ins w:id="198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83" w:author="Marta" w:date="2024-12-17T22:15:00Z">
              <w:rPr/>
            </w:rPrChange>
          </w:rPr>
          <w:t>returns table (</w:t>
        </w:r>
      </w:ins>
    </w:p>
    <w:p w14:paraId="3ED2DAA7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84" w:author="Marta" w:date="2024-12-17T22:15:00Z"/>
          <w:rFonts w:ascii="Courier New" w:hAnsi="Courier New" w:cs="Courier New"/>
          <w:sz w:val="24"/>
          <w:szCs w:val="24"/>
          <w:lang w:val="en-US"/>
          <w:rPrChange w:id="1985" w:author="Marta" w:date="2024-12-17T22:15:00Z">
            <w:rPr>
              <w:ins w:id="1986" w:author="Marta" w:date="2024-12-17T22:15:00Z"/>
            </w:rPr>
          </w:rPrChange>
        </w:rPr>
        <w:pPrChange w:id="1987" w:author="Marta" w:date="2024-12-17T22:15:00Z">
          <w:pPr/>
        </w:pPrChange>
      </w:pPr>
      <w:ins w:id="198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89" w:author="Marta" w:date="2024-12-17T22:15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1990" w:author="Marta" w:date="2024-12-17T22:15:00Z">
              <w:rPr/>
            </w:rPrChange>
          </w:rPr>
          <w:t>id_jewelry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1991" w:author="Marta" w:date="2024-12-17T22:15:00Z">
              <w:rPr/>
            </w:rPrChange>
          </w:rPr>
          <w:t xml:space="preserve"> integer,</w:t>
        </w:r>
      </w:ins>
    </w:p>
    <w:p w14:paraId="3A1B111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92" w:author="Marta" w:date="2024-12-17T22:15:00Z"/>
          <w:rFonts w:ascii="Courier New" w:hAnsi="Courier New" w:cs="Courier New"/>
          <w:sz w:val="24"/>
          <w:szCs w:val="24"/>
          <w:lang w:val="en-US"/>
          <w:rPrChange w:id="1993" w:author="Marta" w:date="2024-12-17T22:15:00Z">
            <w:rPr>
              <w:ins w:id="1994" w:author="Marta" w:date="2024-12-17T22:15:00Z"/>
            </w:rPr>
          </w:rPrChange>
        </w:rPr>
        <w:pPrChange w:id="1995" w:author="Marta" w:date="2024-12-17T22:15:00Z">
          <w:pPr/>
        </w:pPrChange>
      </w:pPr>
      <w:ins w:id="199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1997" w:author="Marta" w:date="2024-12-17T22:15:00Z">
              <w:rPr/>
            </w:rPrChange>
          </w:rPr>
          <w:t xml:space="preserve">    name varchar,</w:t>
        </w:r>
      </w:ins>
    </w:p>
    <w:p w14:paraId="3B6B395B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1998" w:author="Marta" w:date="2024-12-17T22:15:00Z"/>
          <w:rFonts w:ascii="Courier New" w:hAnsi="Courier New" w:cs="Courier New"/>
          <w:sz w:val="24"/>
          <w:szCs w:val="24"/>
          <w:lang w:val="en-US"/>
          <w:rPrChange w:id="1999" w:author="Marta" w:date="2024-12-17T22:15:00Z">
            <w:rPr>
              <w:ins w:id="2000" w:author="Marta" w:date="2024-12-17T22:15:00Z"/>
            </w:rPr>
          </w:rPrChange>
        </w:rPr>
        <w:pPrChange w:id="2001" w:author="Marta" w:date="2024-12-17T22:15:00Z">
          <w:pPr/>
        </w:pPrChange>
      </w:pPr>
      <w:ins w:id="200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03" w:author="Marta" w:date="2024-12-17T22:15:00Z">
              <w:rPr/>
            </w:rPrChange>
          </w:rPr>
          <w:t xml:space="preserve">    cost numeric,</w:t>
        </w:r>
      </w:ins>
    </w:p>
    <w:p w14:paraId="1B84330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04" w:author="Marta" w:date="2024-12-17T22:15:00Z"/>
          <w:rFonts w:ascii="Courier New" w:hAnsi="Courier New" w:cs="Courier New"/>
          <w:sz w:val="24"/>
          <w:szCs w:val="24"/>
          <w:lang w:val="en-US"/>
          <w:rPrChange w:id="2005" w:author="Marta" w:date="2024-12-17T22:15:00Z">
            <w:rPr>
              <w:ins w:id="2006" w:author="Marta" w:date="2024-12-17T22:15:00Z"/>
            </w:rPr>
          </w:rPrChange>
        </w:rPr>
        <w:pPrChange w:id="2007" w:author="Marta" w:date="2024-12-17T22:15:00Z">
          <w:pPr/>
        </w:pPrChange>
      </w:pPr>
      <w:ins w:id="200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09" w:author="Marta" w:date="2024-12-17T22:15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010" w:author="Marta" w:date="2024-12-17T22:15:00Z">
              <w:rPr/>
            </w:rPrChange>
          </w:rPr>
          <w:t>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011" w:author="Marta" w:date="2024-12-17T22:15:00Z">
              <w:rPr/>
            </w:rPrChange>
          </w:rPr>
          <w:t xml:space="preserve"> varchar,</w:t>
        </w:r>
      </w:ins>
    </w:p>
    <w:p w14:paraId="39A6344A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12" w:author="Marta" w:date="2024-12-17T22:15:00Z"/>
          <w:rFonts w:ascii="Courier New" w:hAnsi="Courier New" w:cs="Courier New"/>
          <w:sz w:val="24"/>
          <w:szCs w:val="24"/>
          <w:lang w:val="en-US"/>
          <w:rPrChange w:id="2013" w:author="Marta" w:date="2024-12-17T22:15:00Z">
            <w:rPr>
              <w:ins w:id="2014" w:author="Marta" w:date="2024-12-17T22:15:00Z"/>
            </w:rPr>
          </w:rPrChange>
        </w:rPr>
        <w:pPrChange w:id="2015" w:author="Marta" w:date="2024-12-17T22:15:00Z">
          <w:pPr/>
        </w:pPrChange>
      </w:pPr>
      <w:ins w:id="201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17" w:author="Marta" w:date="2024-12-17T22:15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018" w:author="Marta" w:date="2024-12-17T22:15:00Z">
              <w:rPr/>
            </w:rPrChange>
          </w:rPr>
          <w:t>store_amount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019" w:author="Marta" w:date="2024-12-17T22:15:00Z">
              <w:rPr/>
            </w:rPrChange>
          </w:rPr>
          <w:t xml:space="preserve"> integer</w:t>
        </w:r>
      </w:ins>
    </w:p>
    <w:p w14:paraId="3830BCD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20" w:author="Marta" w:date="2024-12-17T22:15:00Z"/>
          <w:rFonts w:ascii="Courier New" w:hAnsi="Courier New" w:cs="Courier New"/>
          <w:sz w:val="24"/>
          <w:szCs w:val="24"/>
          <w:lang w:val="en-US"/>
          <w:rPrChange w:id="2021" w:author="Marta" w:date="2024-12-17T22:15:00Z">
            <w:rPr>
              <w:ins w:id="2022" w:author="Marta" w:date="2024-12-17T22:15:00Z"/>
            </w:rPr>
          </w:rPrChange>
        </w:rPr>
        <w:pPrChange w:id="2023" w:author="Marta" w:date="2024-12-17T22:15:00Z">
          <w:pPr/>
        </w:pPrChange>
      </w:pPr>
      <w:ins w:id="2024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25" w:author="Marta" w:date="2024-12-17T22:15:00Z">
              <w:rPr/>
            </w:rPrChange>
          </w:rPr>
          <w:t>)</w:t>
        </w:r>
      </w:ins>
    </w:p>
    <w:p w14:paraId="40C8982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26" w:author="Marta" w:date="2024-12-17T22:15:00Z"/>
          <w:rFonts w:ascii="Courier New" w:hAnsi="Courier New" w:cs="Courier New"/>
          <w:sz w:val="24"/>
          <w:szCs w:val="24"/>
          <w:lang w:val="en-US"/>
          <w:rPrChange w:id="2027" w:author="Marta" w:date="2024-12-17T22:15:00Z">
            <w:rPr>
              <w:ins w:id="2028" w:author="Marta" w:date="2024-12-17T22:15:00Z"/>
            </w:rPr>
          </w:rPrChange>
        </w:rPr>
        <w:pPrChange w:id="2029" w:author="Marta" w:date="2024-12-17T22:15:00Z">
          <w:pPr/>
        </w:pPrChange>
      </w:pPr>
      <w:ins w:id="2030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31" w:author="Marta" w:date="2024-12-17T22:15:00Z">
              <w:rPr/>
            </w:rPrChange>
          </w:rPr>
          <w:t>security definer</w:t>
        </w:r>
      </w:ins>
    </w:p>
    <w:p w14:paraId="6A813401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32" w:author="Marta" w:date="2024-12-17T22:15:00Z"/>
          <w:rFonts w:ascii="Courier New" w:hAnsi="Courier New" w:cs="Courier New"/>
          <w:sz w:val="24"/>
          <w:szCs w:val="24"/>
          <w:lang w:val="en-US"/>
          <w:rPrChange w:id="2033" w:author="Marta" w:date="2024-12-17T22:15:00Z">
            <w:rPr>
              <w:ins w:id="2034" w:author="Marta" w:date="2024-12-17T22:15:00Z"/>
            </w:rPr>
          </w:rPrChange>
        </w:rPr>
        <w:pPrChange w:id="2035" w:author="Marta" w:date="2024-12-17T22:15:00Z">
          <w:pPr/>
        </w:pPrChange>
      </w:pPr>
      <w:ins w:id="203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37" w:author="Marta" w:date="2024-12-17T22:15:00Z">
              <w:rPr/>
            </w:rPrChange>
          </w:rPr>
          <w:t>as $$</w:t>
        </w:r>
      </w:ins>
    </w:p>
    <w:p w14:paraId="79B4FA87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38" w:author="Marta" w:date="2024-12-17T22:15:00Z"/>
          <w:rFonts w:ascii="Courier New" w:hAnsi="Courier New" w:cs="Courier New"/>
          <w:sz w:val="24"/>
          <w:szCs w:val="24"/>
          <w:lang w:val="en-US"/>
          <w:rPrChange w:id="2039" w:author="Marta" w:date="2024-12-17T22:15:00Z">
            <w:rPr>
              <w:ins w:id="2040" w:author="Marta" w:date="2024-12-17T22:15:00Z"/>
            </w:rPr>
          </w:rPrChange>
        </w:rPr>
        <w:pPrChange w:id="2041" w:author="Marta" w:date="2024-12-17T22:15:00Z">
          <w:pPr/>
        </w:pPrChange>
      </w:pPr>
      <w:ins w:id="204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43" w:author="Marta" w:date="2024-12-17T22:15:00Z">
              <w:rPr/>
            </w:rPrChange>
          </w:rPr>
          <w:t>begin</w:t>
        </w:r>
      </w:ins>
    </w:p>
    <w:p w14:paraId="2EFC0A0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44" w:author="Marta" w:date="2024-12-17T22:15:00Z"/>
          <w:rFonts w:ascii="Courier New" w:hAnsi="Courier New" w:cs="Courier New"/>
          <w:sz w:val="24"/>
          <w:szCs w:val="24"/>
          <w:lang w:val="en-US"/>
          <w:rPrChange w:id="2045" w:author="Marta" w:date="2024-12-17T22:15:00Z">
            <w:rPr>
              <w:ins w:id="2046" w:author="Marta" w:date="2024-12-17T22:15:00Z"/>
            </w:rPr>
          </w:rPrChange>
        </w:rPr>
        <w:pPrChange w:id="2047" w:author="Marta" w:date="2024-12-17T22:15:00Z">
          <w:pPr/>
        </w:pPrChange>
      </w:pPr>
      <w:ins w:id="204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49" w:author="Marta" w:date="2024-12-17T22:15:00Z">
              <w:rPr/>
            </w:rPrChange>
          </w:rPr>
          <w:t xml:space="preserve">    return query</w:t>
        </w:r>
      </w:ins>
    </w:p>
    <w:p w14:paraId="1619611F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50" w:author="Marta" w:date="2024-12-17T22:15:00Z"/>
          <w:rFonts w:ascii="Courier New" w:hAnsi="Courier New" w:cs="Courier New"/>
          <w:sz w:val="24"/>
          <w:szCs w:val="24"/>
          <w:lang w:val="en-US"/>
          <w:rPrChange w:id="2051" w:author="Marta" w:date="2024-12-17T22:15:00Z">
            <w:rPr>
              <w:ins w:id="2052" w:author="Marta" w:date="2024-12-17T22:15:00Z"/>
            </w:rPr>
          </w:rPrChange>
        </w:rPr>
        <w:pPrChange w:id="2053" w:author="Marta" w:date="2024-12-17T22:15:00Z">
          <w:pPr/>
        </w:pPrChange>
      </w:pPr>
      <w:ins w:id="2054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en-US"/>
            <w:rPrChange w:id="2055" w:author="Marta" w:date="2024-12-17T22:15:00Z">
              <w:rPr/>
            </w:rPrChange>
          </w:rPr>
          <w:t xml:space="preserve">    select * from jewelries where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056" w:author="Marta" w:date="2024-12-17T22:15:00Z">
              <w:rPr/>
            </w:rPrChange>
          </w:rPr>
          <w:t>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057" w:author="Marta" w:date="2024-12-17T22:15:00Z">
              <w:rPr/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058" w:author="Marta" w:date="2024-12-17T22:15:00Z">
              <w:rPr/>
            </w:rPrChange>
          </w:rPr>
          <w:t>p_vendor_code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059" w:author="Marta" w:date="2024-12-17T22:15:00Z">
              <w:rPr/>
            </w:rPrChange>
          </w:rPr>
          <w:t>;</w:t>
        </w:r>
      </w:ins>
    </w:p>
    <w:p w14:paraId="66AFAD0A" w14:textId="77777777" w:rsidR="00DA732F" w:rsidRPr="004567E2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60" w:author="Marta" w:date="2024-12-17T22:15:00Z"/>
          <w:rFonts w:ascii="Courier New" w:hAnsi="Courier New" w:cs="Courier New"/>
          <w:sz w:val="24"/>
          <w:szCs w:val="24"/>
          <w:lang w:val="en-US"/>
          <w:rPrChange w:id="2061" w:author="Marta" w:date="2024-12-17T23:13:00Z">
            <w:rPr>
              <w:ins w:id="2062" w:author="Marta" w:date="2024-12-17T22:15:00Z"/>
            </w:rPr>
          </w:rPrChange>
        </w:rPr>
        <w:pPrChange w:id="2063" w:author="Marta" w:date="2024-12-17T22:15:00Z">
          <w:pPr/>
        </w:pPrChange>
      </w:pPr>
      <w:ins w:id="2064" w:author="Marta" w:date="2024-12-17T22:15:00Z">
        <w:r w:rsidRPr="004567E2">
          <w:rPr>
            <w:rFonts w:ascii="Courier New" w:hAnsi="Courier New" w:cs="Courier New"/>
            <w:sz w:val="24"/>
            <w:szCs w:val="24"/>
            <w:lang w:val="en-US"/>
            <w:rPrChange w:id="2065" w:author="Marta" w:date="2024-12-17T23:13:00Z">
              <w:rPr/>
            </w:rPrChange>
          </w:rPr>
          <w:t>end;</w:t>
        </w:r>
      </w:ins>
    </w:p>
    <w:p w14:paraId="26B49D27" w14:textId="77CB4B43" w:rsidR="00813FFF" w:rsidRPr="004567E2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66" w:author="Marta" w:date="2024-12-17T22:15:00Z"/>
          <w:rFonts w:ascii="Courier New" w:hAnsi="Courier New" w:cs="Courier New"/>
          <w:sz w:val="24"/>
          <w:szCs w:val="24"/>
          <w:lang w:val="en-US"/>
          <w:rPrChange w:id="2067" w:author="Marta" w:date="2024-12-17T23:13:00Z">
            <w:rPr>
              <w:ins w:id="2068" w:author="Marta" w:date="2024-12-17T22:15:00Z"/>
            </w:rPr>
          </w:rPrChange>
        </w:rPr>
        <w:pPrChange w:id="2069" w:author="Marta" w:date="2024-12-17T22:15:00Z">
          <w:pPr/>
        </w:pPrChange>
      </w:pPr>
      <w:ins w:id="2070" w:author="Marta" w:date="2024-12-17T22:15:00Z">
        <w:r w:rsidRPr="004567E2">
          <w:rPr>
            <w:rFonts w:ascii="Courier New" w:hAnsi="Courier New" w:cs="Courier New"/>
            <w:sz w:val="24"/>
            <w:szCs w:val="24"/>
            <w:lang w:val="en-US"/>
            <w:rPrChange w:id="2071" w:author="Marta" w:date="2024-12-17T23:13:00Z">
              <w:rPr/>
            </w:rPrChange>
          </w:rPr>
          <w:t xml:space="preserve">$$ language </w:t>
        </w:r>
        <w:proofErr w:type="spellStart"/>
        <w:r w:rsidRPr="004567E2">
          <w:rPr>
            <w:rFonts w:ascii="Courier New" w:hAnsi="Courier New" w:cs="Courier New"/>
            <w:sz w:val="24"/>
            <w:szCs w:val="24"/>
            <w:lang w:val="en-US"/>
            <w:rPrChange w:id="2072" w:author="Marta" w:date="2024-12-17T23:13:00Z">
              <w:rPr/>
            </w:rPrChange>
          </w:rPr>
          <w:t>plpgsql</w:t>
        </w:r>
        <w:proofErr w:type="spellEnd"/>
        <w:r w:rsidRPr="004567E2">
          <w:rPr>
            <w:rFonts w:ascii="Courier New" w:hAnsi="Courier New" w:cs="Courier New"/>
            <w:sz w:val="24"/>
            <w:szCs w:val="24"/>
            <w:lang w:val="en-US"/>
            <w:rPrChange w:id="2073" w:author="Marta" w:date="2024-12-17T23:13:00Z">
              <w:rPr/>
            </w:rPrChange>
          </w:rPr>
          <w:t>;</w:t>
        </w:r>
      </w:ins>
    </w:p>
    <w:p w14:paraId="056A872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74" w:author="Marta" w:date="2024-12-17T22:15:00Z"/>
          <w:rFonts w:ascii="Courier New" w:hAnsi="Courier New" w:cs="Courier New"/>
          <w:sz w:val="24"/>
          <w:szCs w:val="24"/>
          <w:lang w:val="ru-BY"/>
          <w:rPrChange w:id="2075" w:author="Marta" w:date="2024-12-17T22:15:00Z">
            <w:rPr>
              <w:ins w:id="2076" w:author="Marta" w:date="2024-12-17T22:15:00Z"/>
              <w:lang w:val="ru-BY"/>
            </w:rPr>
          </w:rPrChange>
        </w:rPr>
        <w:pPrChange w:id="2077" w:author="Marta" w:date="2024-12-17T22:15:00Z">
          <w:pPr/>
        </w:pPrChange>
      </w:pPr>
      <w:proofErr w:type="spellStart"/>
      <w:ins w:id="207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079" w:author="Marta" w:date="2024-12-17T22:15:00Z">
              <w:rPr>
                <w:lang w:val="ru-BY"/>
              </w:rPr>
            </w:rPrChange>
          </w:rPr>
          <w:t>create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80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81" w:author="Marta" w:date="2024-12-17T22:15:00Z">
              <w:rPr>
                <w:lang w:val="ru-BY"/>
              </w:rPr>
            </w:rPrChange>
          </w:rPr>
          <w:t>or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82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83" w:author="Marta" w:date="2024-12-17T22:15:00Z">
              <w:rPr>
                <w:lang w:val="ru-BY"/>
              </w:rPr>
            </w:rPrChange>
          </w:rPr>
          <w:t>replace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84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85" w:author="Marta" w:date="2024-12-17T22:15:00Z">
              <w:rPr>
                <w:lang w:val="ru-BY"/>
              </w:rPr>
            </w:rPrChange>
          </w:rPr>
          <w:t>function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8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87" w:author="Marta" w:date="2024-12-17T22:15:00Z">
              <w:rPr>
                <w:lang w:val="ru-BY"/>
              </w:rPr>
            </w:rPrChange>
          </w:rPr>
          <w:t>getjewelrycountbyvendorcode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88" w:author="Marta" w:date="2024-12-17T22:15:00Z">
              <w:rPr>
                <w:lang w:val="ru-BY"/>
              </w:rPr>
            </w:rPrChange>
          </w:rPr>
          <w:t>(</w:t>
        </w:r>
      </w:ins>
    </w:p>
    <w:p w14:paraId="62CF7CDE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89" w:author="Marta" w:date="2024-12-17T22:15:00Z"/>
          <w:rFonts w:ascii="Courier New" w:hAnsi="Courier New" w:cs="Courier New"/>
          <w:sz w:val="24"/>
          <w:szCs w:val="24"/>
          <w:lang w:val="ru-BY"/>
          <w:rPrChange w:id="2090" w:author="Marta" w:date="2024-12-17T22:15:00Z">
            <w:rPr>
              <w:ins w:id="2091" w:author="Marta" w:date="2024-12-17T22:15:00Z"/>
              <w:lang w:val="ru-BY"/>
            </w:rPr>
          </w:rPrChange>
        </w:rPr>
        <w:pPrChange w:id="2092" w:author="Marta" w:date="2024-12-17T22:15:00Z">
          <w:pPr/>
        </w:pPrChange>
      </w:pPr>
      <w:ins w:id="2093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094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95" w:author="Marta" w:date="2024-12-17T22:15:00Z">
              <w:rPr>
                <w:lang w:val="ru-BY"/>
              </w:rPr>
            </w:rPrChange>
          </w:rPr>
          <w:t>f_vendor_code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09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097" w:author="Marta" w:date="2024-12-17T22:15:00Z">
              <w:rPr>
                <w:lang w:val="ru-BY"/>
              </w:rPr>
            </w:rPrChange>
          </w:rPr>
          <w:t>varchar</w:t>
        </w:r>
        <w:proofErr w:type="spellEnd"/>
      </w:ins>
    </w:p>
    <w:p w14:paraId="4CF6361A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098" w:author="Marta" w:date="2024-12-17T22:15:00Z"/>
          <w:rFonts w:ascii="Courier New" w:hAnsi="Courier New" w:cs="Courier New"/>
          <w:sz w:val="24"/>
          <w:szCs w:val="24"/>
          <w:lang w:val="ru-BY"/>
          <w:rPrChange w:id="2099" w:author="Marta" w:date="2024-12-17T22:15:00Z">
            <w:rPr>
              <w:ins w:id="2100" w:author="Marta" w:date="2024-12-17T22:15:00Z"/>
              <w:lang w:val="ru-BY"/>
            </w:rPr>
          </w:rPrChange>
        </w:rPr>
        <w:pPrChange w:id="2101" w:author="Marta" w:date="2024-12-17T22:15:00Z">
          <w:pPr/>
        </w:pPrChange>
      </w:pPr>
      <w:ins w:id="210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03" w:author="Marta" w:date="2024-12-17T22:15:00Z">
              <w:rPr>
                <w:lang w:val="ru-BY"/>
              </w:rPr>
            </w:rPrChange>
          </w:rPr>
          <w:t>)</w:t>
        </w:r>
      </w:ins>
    </w:p>
    <w:p w14:paraId="1C865B0A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04" w:author="Marta" w:date="2024-12-17T22:15:00Z"/>
          <w:rFonts w:ascii="Courier New" w:hAnsi="Courier New" w:cs="Courier New"/>
          <w:sz w:val="24"/>
          <w:szCs w:val="24"/>
          <w:lang w:val="ru-BY"/>
          <w:rPrChange w:id="2105" w:author="Marta" w:date="2024-12-17T22:15:00Z">
            <w:rPr>
              <w:ins w:id="2106" w:author="Marta" w:date="2024-12-17T22:15:00Z"/>
              <w:lang w:val="ru-BY"/>
            </w:rPr>
          </w:rPrChange>
        </w:rPr>
        <w:pPrChange w:id="2107" w:author="Marta" w:date="2024-12-17T22:15:00Z">
          <w:pPr/>
        </w:pPrChange>
      </w:pPr>
      <w:proofErr w:type="spellStart"/>
      <w:ins w:id="2108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09" w:author="Marta" w:date="2024-12-17T22:15:00Z">
              <w:rPr>
                <w:lang w:val="ru-BY"/>
              </w:rPr>
            </w:rPrChange>
          </w:rPr>
          <w:t>returns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10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11" w:author="Marta" w:date="2024-12-17T22:15:00Z">
              <w:rPr>
                <w:lang w:val="ru-BY"/>
              </w:rPr>
            </w:rPrChange>
          </w:rPr>
          <w:t>integer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12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13" w:author="Marta" w:date="2024-12-17T22:15:00Z">
              <w:rPr>
                <w:lang w:val="ru-BY"/>
              </w:rPr>
            </w:rPrChange>
          </w:rPr>
          <w:t>as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14" w:author="Marta" w:date="2024-12-17T22:15:00Z">
              <w:rPr>
                <w:lang w:val="ru-BY"/>
              </w:rPr>
            </w:rPrChange>
          </w:rPr>
          <w:t xml:space="preserve"> $$</w:t>
        </w:r>
      </w:ins>
    </w:p>
    <w:p w14:paraId="695F4F1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15" w:author="Marta" w:date="2024-12-17T22:15:00Z"/>
          <w:rFonts w:ascii="Courier New" w:hAnsi="Courier New" w:cs="Courier New"/>
          <w:sz w:val="24"/>
          <w:szCs w:val="24"/>
          <w:lang w:val="ru-BY"/>
          <w:rPrChange w:id="2116" w:author="Marta" w:date="2024-12-17T22:15:00Z">
            <w:rPr>
              <w:ins w:id="2117" w:author="Marta" w:date="2024-12-17T22:15:00Z"/>
              <w:lang w:val="ru-BY"/>
            </w:rPr>
          </w:rPrChange>
        </w:rPr>
        <w:pPrChange w:id="2118" w:author="Marta" w:date="2024-12-17T22:15:00Z">
          <w:pPr/>
        </w:pPrChange>
      </w:pPr>
      <w:proofErr w:type="spellStart"/>
      <w:ins w:id="2119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20" w:author="Marta" w:date="2024-12-17T22:15:00Z">
              <w:rPr>
                <w:lang w:val="ru-BY"/>
              </w:rPr>
            </w:rPrChange>
          </w:rPr>
          <w:t>declare</w:t>
        </w:r>
        <w:proofErr w:type="spellEnd"/>
      </w:ins>
    </w:p>
    <w:p w14:paraId="08694779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21" w:author="Marta" w:date="2024-12-17T22:15:00Z"/>
          <w:rFonts w:ascii="Courier New" w:hAnsi="Courier New" w:cs="Courier New"/>
          <w:sz w:val="24"/>
          <w:szCs w:val="24"/>
          <w:lang w:val="ru-BY"/>
          <w:rPrChange w:id="2122" w:author="Marta" w:date="2024-12-17T22:15:00Z">
            <w:rPr>
              <w:ins w:id="2123" w:author="Marta" w:date="2024-12-17T22:15:00Z"/>
              <w:lang w:val="ru-BY"/>
            </w:rPr>
          </w:rPrChange>
        </w:rPr>
        <w:pPrChange w:id="2124" w:author="Marta" w:date="2024-12-17T22:15:00Z">
          <w:pPr/>
        </w:pPrChange>
      </w:pPr>
      <w:ins w:id="2125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26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27" w:author="Marta" w:date="2024-12-17T22:15:00Z">
              <w:rPr>
                <w:lang w:val="ru-BY"/>
              </w:rPr>
            </w:rPrChange>
          </w:rPr>
          <w:t>product_count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2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29" w:author="Marta" w:date="2024-12-17T22:15:00Z">
              <w:rPr>
                <w:lang w:val="ru-BY"/>
              </w:rPr>
            </w:rPrChange>
          </w:rPr>
          <w:t>integer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30" w:author="Marta" w:date="2024-12-17T22:15:00Z">
              <w:rPr>
                <w:lang w:val="ru-BY"/>
              </w:rPr>
            </w:rPrChange>
          </w:rPr>
          <w:t>;</w:t>
        </w:r>
      </w:ins>
    </w:p>
    <w:p w14:paraId="49E7AFF1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31" w:author="Marta" w:date="2024-12-17T22:15:00Z"/>
          <w:rFonts w:ascii="Courier New" w:hAnsi="Courier New" w:cs="Courier New"/>
          <w:sz w:val="24"/>
          <w:szCs w:val="24"/>
          <w:lang w:val="ru-BY"/>
          <w:rPrChange w:id="2132" w:author="Marta" w:date="2024-12-17T22:15:00Z">
            <w:rPr>
              <w:ins w:id="2133" w:author="Marta" w:date="2024-12-17T22:15:00Z"/>
              <w:lang w:val="ru-BY"/>
            </w:rPr>
          </w:rPrChange>
        </w:rPr>
        <w:pPrChange w:id="2134" w:author="Marta" w:date="2024-12-17T22:15:00Z">
          <w:pPr/>
        </w:pPrChange>
      </w:pPr>
      <w:proofErr w:type="spellStart"/>
      <w:ins w:id="2135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36" w:author="Marta" w:date="2024-12-17T22:15:00Z">
              <w:rPr>
                <w:lang w:val="ru-BY"/>
              </w:rPr>
            </w:rPrChange>
          </w:rPr>
          <w:t>begin</w:t>
        </w:r>
        <w:proofErr w:type="spellEnd"/>
      </w:ins>
    </w:p>
    <w:p w14:paraId="58559939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37" w:author="Marta" w:date="2024-12-17T22:15:00Z"/>
          <w:rFonts w:ascii="Courier New" w:hAnsi="Courier New" w:cs="Courier New"/>
          <w:sz w:val="24"/>
          <w:szCs w:val="24"/>
          <w:lang w:val="ru-BY"/>
          <w:rPrChange w:id="2138" w:author="Marta" w:date="2024-12-17T22:15:00Z">
            <w:rPr>
              <w:ins w:id="2139" w:author="Marta" w:date="2024-12-17T22:15:00Z"/>
              <w:lang w:val="ru-BY"/>
            </w:rPr>
          </w:rPrChange>
        </w:rPr>
        <w:pPrChange w:id="2140" w:author="Marta" w:date="2024-12-17T22:15:00Z">
          <w:pPr/>
        </w:pPrChange>
      </w:pPr>
      <w:ins w:id="2141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42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43" w:author="Marta" w:date="2024-12-17T22:15:00Z">
              <w:rPr>
                <w:lang w:val="ru-BY"/>
              </w:rPr>
            </w:rPrChange>
          </w:rPr>
          <w:t>select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44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45" w:author="Marta" w:date="2024-12-17T22:15:00Z">
              <w:rPr>
                <w:lang w:val="ru-BY"/>
              </w:rPr>
            </w:rPrChange>
          </w:rPr>
          <w:t>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46" w:author="Marta" w:date="2024-12-17T22:15:00Z">
              <w:rPr>
                <w:lang w:val="ru-BY"/>
              </w:rPr>
            </w:rPrChange>
          </w:rPr>
          <w:t xml:space="preserve">(*)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47" w:author="Marta" w:date="2024-12-17T22:15:00Z">
              <w:rPr>
                <w:lang w:val="ru-BY"/>
              </w:rPr>
            </w:rPrChange>
          </w:rPr>
          <w:t>into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4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49" w:author="Marta" w:date="2024-12-17T22:15:00Z">
              <w:rPr>
                <w:lang w:val="ru-BY"/>
              </w:rPr>
            </w:rPrChange>
          </w:rPr>
          <w:t>product_count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50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51" w:author="Marta" w:date="2024-12-17T22:15:00Z">
              <w:rPr>
                <w:lang w:val="ru-BY"/>
              </w:rPr>
            </w:rPrChange>
          </w:rPr>
          <w:t>from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52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53" w:author="Marta" w:date="2024-12-17T22:15:00Z">
              <w:rPr>
                <w:lang w:val="ru-BY"/>
              </w:rPr>
            </w:rPrChange>
          </w:rPr>
          <w:t>jewelries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54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55" w:author="Marta" w:date="2024-12-17T22:15:00Z">
              <w:rPr>
                <w:lang w:val="ru-BY"/>
              </w:rPr>
            </w:rPrChange>
          </w:rPr>
          <w:t>where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5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57" w:author="Marta" w:date="2024-12-17T22:15:00Z">
              <w:rPr>
                <w:lang w:val="ru-BY"/>
              </w:rPr>
            </w:rPrChange>
          </w:rPr>
          <w:t>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58" w:author="Marta" w:date="2024-12-17T22:15:00Z">
              <w:rPr>
                <w:lang w:val="ru-BY"/>
              </w:rPr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59" w:author="Marta" w:date="2024-12-17T22:15:00Z">
              <w:rPr>
                <w:lang w:val="ru-BY"/>
              </w:rPr>
            </w:rPrChange>
          </w:rPr>
          <w:t>f_vendor_code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60" w:author="Marta" w:date="2024-12-17T22:15:00Z">
              <w:rPr>
                <w:lang w:val="ru-BY"/>
              </w:rPr>
            </w:rPrChange>
          </w:rPr>
          <w:t>;</w:t>
        </w:r>
      </w:ins>
    </w:p>
    <w:p w14:paraId="66E4166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61" w:author="Marta" w:date="2024-12-17T22:15:00Z"/>
          <w:rFonts w:ascii="Courier New" w:hAnsi="Courier New" w:cs="Courier New"/>
          <w:sz w:val="24"/>
          <w:szCs w:val="24"/>
          <w:lang w:val="ru-BY"/>
          <w:rPrChange w:id="2162" w:author="Marta" w:date="2024-12-17T22:15:00Z">
            <w:rPr>
              <w:ins w:id="2163" w:author="Marta" w:date="2024-12-17T22:15:00Z"/>
              <w:lang w:val="ru-BY"/>
            </w:rPr>
          </w:rPrChange>
        </w:rPr>
        <w:pPrChange w:id="2164" w:author="Marta" w:date="2024-12-17T22:15:00Z">
          <w:pPr/>
        </w:pPrChange>
      </w:pPr>
      <w:ins w:id="2165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66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67" w:author="Marta" w:date="2024-12-17T22:15:00Z">
              <w:rPr>
                <w:lang w:val="ru-BY"/>
              </w:rPr>
            </w:rPrChange>
          </w:rPr>
          <w:t>return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6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69" w:author="Marta" w:date="2024-12-17T22:15:00Z">
              <w:rPr>
                <w:lang w:val="ru-BY"/>
              </w:rPr>
            </w:rPrChange>
          </w:rPr>
          <w:t>product_count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70" w:author="Marta" w:date="2024-12-17T22:15:00Z">
              <w:rPr>
                <w:lang w:val="ru-BY"/>
              </w:rPr>
            </w:rPrChange>
          </w:rPr>
          <w:t>;</w:t>
        </w:r>
      </w:ins>
    </w:p>
    <w:p w14:paraId="573BEFBD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71" w:author="Marta" w:date="2024-12-17T22:15:00Z"/>
          <w:rFonts w:ascii="Courier New" w:hAnsi="Courier New" w:cs="Courier New"/>
          <w:sz w:val="24"/>
          <w:szCs w:val="24"/>
          <w:lang w:val="ru-BY"/>
          <w:rPrChange w:id="2172" w:author="Marta" w:date="2024-12-17T22:15:00Z">
            <w:rPr>
              <w:ins w:id="2173" w:author="Marta" w:date="2024-12-17T22:15:00Z"/>
              <w:lang w:val="ru-BY"/>
            </w:rPr>
          </w:rPrChange>
        </w:rPr>
        <w:pPrChange w:id="2174" w:author="Marta" w:date="2024-12-17T22:15:00Z">
          <w:pPr/>
        </w:pPrChange>
      </w:pPr>
      <w:proofErr w:type="spellStart"/>
      <w:ins w:id="2175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76" w:author="Marta" w:date="2024-12-17T22:15:00Z">
              <w:rPr>
                <w:lang w:val="ru-BY"/>
              </w:rPr>
            </w:rPrChange>
          </w:rPr>
          <w:t>end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77" w:author="Marta" w:date="2024-12-17T22:15:00Z">
              <w:rPr>
                <w:lang w:val="ru-BY"/>
              </w:rPr>
            </w:rPrChange>
          </w:rPr>
          <w:t>;</w:t>
        </w:r>
      </w:ins>
    </w:p>
    <w:p w14:paraId="4D133F5A" w14:textId="27BF196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78" w:author="Marta" w:date="2024-12-17T22:15:00Z"/>
          <w:rFonts w:ascii="Courier New" w:hAnsi="Courier New" w:cs="Courier New"/>
          <w:sz w:val="24"/>
          <w:szCs w:val="24"/>
          <w:lang w:val="ru-BY"/>
          <w:rPrChange w:id="2179" w:author="Marta" w:date="2024-12-17T22:15:00Z">
            <w:rPr>
              <w:ins w:id="2180" w:author="Marta" w:date="2024-12-17T22:15:00Z"/>
              <w:lang w:val="ru-BY"/>
            </w:rPr>
          </w:rPrChange>
        </w:rPr>
        <w:pPrChange w:id="2181" w:author="Marta" w:date="2024-12-17T22:15:00Z">
          <w:pPr/>
        </w:pPrChange>
      </w:pPr>
      <w:ins w:id="218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83" w:author="Marta" w:date="2024-12-17T22:15:00Z">
              <w:rPr>
                <w:lang w:val="ru-BY"/>
              </w:rPr>
            </w:rPrChange>
          </w:rPr>
          <w:t xml:space="preserve">$$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84" w:author="Marta" w:date="2024-12-17T22:15:00Z">
              <w:rPr>
                <w:lang w:val="ru-BY"/>
              </w:rPr>
            </w:rPrChange>
          </w:rPr>
          <w:t>language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85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86" w:author="Marta" w:date="2024-12-17T22:15:00Z">
              <w:rPr>
                <w:lang w:val="ru-BY"/>
              </w:rPr>
            </w:rPrChange>
          </w:rPr>
          <w:t>plpgsql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87" w:author="Marta" w:date="2024-12-17T22:15:00Z">
              <w:rPr>
                <w:lang w:val="ru-BY"/>
              </w:rPr>
            </w:rPrChange>
          </w:rPr>
          <w:t>;</w:t>
        </w:r>
      </w:ins>
    </w:p>
    <w:p w14:paraId="3551344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188" w:author="Marta" w:date="2024-12-17T22:15:00Z"/>
          <w:rFonts w:ascii="Courier New" w:hAnsi="Courier New" w:cs="Courier New"/>
          <w:sz w:val="24"/>
          <w:szCs w:val="24"/>
          <w:lang w:val="ru-BY"/>
          <w:rPrChange w:id="2189" w:author="Marta" w:date="2024-12-17T22:15:00Z">
            <w:rPr>
              <w:ins w:id="2190" w:author="Marta" w:date="2024-12-17T22:15:00Z"/>
              <w:lang w:val="ru-BY"/>
            </w:rPr>
          </w:rPrChange>
        </w:rPr>
        <w:pPrChange w:id="2191" w:author="Marta" w:date="2024-12-17T22:15:00Z">
          <w:pPr/>
        </w:pPrChange>
      </w:pPr>
      <w:proofErr w:type="spellStart"/>
      <w:ins w:id="219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193" w:author="Marta" w:date="2024-12-17T22:15:00Z">
              <w:rPr>
                <w:lang w:val="ru-BY"/>
              </w:rPr>
            </w:rPrChange>
          </w:rPr>
          <w:t>create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94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95" w:author="Marta" w:date="2024-12-17T22:15:00Z">
              <w:rPr>
                <w:lang w:val="ru-BY"/>
              </w:rPr>
            </w:rPrChange>
          </w:rPr>
          <w:t>or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9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97" w:author="Marta" w:date="2024-12-17T22:15:00Z">
              <w:rPr>
                <w:lang w:val="ru-BY"/>
              </w:rPr>
            </w:rPrChange>
          </w:rPr>
          <w:t>replace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19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199" w:author="Marta" w:date="2024-12-17T22:15:00Z">
              <w:rPr>
                <w:lang w:val="ru-BY"/>
              </w:rPr>
            </w:rPrChange>
          </w:rPr>
          <w:t>function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00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01" w:author="Marta" w:date="2024-12-17T22:15:00Z">
              <w:rPr>
                <w:lang w:val="ru-BY"/>
              </w:rPr>
            </w:rPrChange>
          </w:rPr>
          <w:t>view_stock_requests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02" w:author="Marta" w:date="2024-12-17T22:15:00Z">
              <w:rPr>
                <w:lang w:val="ru-BY"/>
              </w:rPr>
            </w:rPrChange>
          </w:rPr>
          <w:t xml:space="preserve">() </w:t>
        </w:r>
      </w:ins>
    </w:p>
    <w:p w14:paraId="074E983B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03" w:author="Marta" w:date="2024-12-17T22:15:00Z"/>
          <w:rFonts w:ascii="Courier New" w:hAnsi="Courier New" w:cs="Courier New"/>
          <w:sz w:val="24"/>
          <w:szCs w:val="24"/>
          <w:lang w:val="ru-BY"/>
          <w:rPrChange w:id="2204" w:author="Marta" w:date="2024-12-17T22:15:00Z">
            <w:rPr>
              <w:ins w:id="2205" w:author="Marta" w:date="2024-12-17T22:15:00Z"/>
              <w:lang w:val="ru-BY"/>
            </w:rPr>
          </w:rPrChange>
        </w:rPr>
        <w:pPrChange w:id="2206" w:author="Marta" w:date="2024-12-17T22:15:00Z">
          <w:pPr/>
        </w:pPrChange>
      </w:pPr>
      <w:proofErr w:type="spellStart"/>
      <w:ins w:id="2207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08" w:author="Marta" w:date="2024-12-17T22:15:00Z">
              <w:rPr>
                <w:lang w:val="ru-BY"/>
              </w:rPr>
            </w:rPrChange>
          </w:rPr>
          <w:t>returns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09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10" w:author="Marta" w:date="2024-12-17T22:15:00Z">
              <w:rPr>
                <w:lang w:val="ru-BY"/>
              </w:rPr>
            </w:rPrChange>
          </w:rPr>
          <w:t>table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11" w:author="Marta" w:date="2024-12-17T22:15:00Z">
              <w:rPr>
                <w:lang w:val="ru-BY"/>
              </w:rPr>
            </w:rPrChange>
          </w:rPr>
          <w:t xml:space="preserve"> (</w:t>
        </w:r>
      </w:ins>
    </w:p>
    <w:p w14:paraId="6D32B12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12" w:author="Marta" w:date="2024-12-17T22:15:00Z"/>
          <w:rFonts w:ascii="Courier New" w:hAnsi="Courier New" w:cs="Courier New"/>
          <w:sz w:val="24"/>
          <w:szCs w:val="24"/>
          <w:lang w:val="ru-BY"/>
          <w:rPrChange w:id="2213" w:author="Marta" w:date="2024-12-17T22:15:00Z">
            <w:rPr>
              <w:ins w:id="2214" w:author="Marta" w:date="2024-12-17T22:15:00Z"/>
              <w:lang w:val="ru-BY"/>
            </w:rPr>
          </w:rPrChange>
        </w:rPr>
        <w:pPrChange w:id="2215" w:author="Marta" w:date="2024-12-17T22:15:00Z">
          <w:pPr/>
        </w:pPrChange>
      </w:pPr>
      <w:ins w:id="221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17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18" w:author="Marta" w:date="2024-12-17T22:15:00Z">
              <w:rPr>
                <w:lang w:val="ru-BY"/>
              </w:rPr>
            </w:rPrChange>
          </w:rPr>
          <w:t>id_request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19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20" w:author="Marta" w:date="2024-12-17T22:15:00Z">
              <w:rPr>
                <w:lang w:val="ru-BY"/>
              </w:rPr>
            </w:rPrChange>
          </w:rPr>
          <w:t>integer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21" w:author="Marta" w:date="2024-12-17T22:15:00Z">
              <w:rPr>
                <w:lang w:val="ru-BY"/>
              </w:rPr>
            </w:rPrChange>
          </w:rPr>
          <w:t>,</w:t>
        </w:r>
      </w:ins>
    </w:p>
    <w:p w14:paraId="4CC2F4F7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22" w:author="Marta" w:date="2024-12-17T22:15:00Z"/>
          <w:rFonts w:ascii="Courier New" w:hAnsi="Courier New" w:cs="Courier New"/>
          <w:sz w:val="24"/>
          <w:szCs w:val="24"/>
          <w:lang w:val="ru-BY"/>
          <w:rPrChange w:id="2223" w:author="Marta" w:date="2024-12-17T22:15:00Z">
            <w:rPr>
              <w:ins w:id="2224" w:author="Marta" w:date="2024-12-17T22:15:00Z"/>
              <w:lang w:val="ru-BY"/>
            </w:rPr>
          </w:rPrChange>
        </w:rPr>
        <w:pPrChange w:id="2225" w:author="Marta" w:date="2024-12-17T22:15:00Z">
          <w:pPr/>
        </w:pPrChange>
      </w:pPr>
      <w:ins w:id="222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27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28" w:author="Marta" w:date="2024-12-17T22:15:00Z">
              <w:rPr>
                <w:lang w:val="ru-BY"/>
              </w:rPr>
            </w:rPrChange>
          </w:rPr>
          <w:t>id_jewelry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29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30" w:author="Marta" w:date="2024-12-17T22:15:00Z">
              <w:rPr>
                <w:lang w:val="ru-BY"/>
              </w:rPr>
            </w:rPrChange>
          </w:rPr>
          <w:t>integer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31" w:author="Marta" w:date="2024-12-17T22:15:00Z">
              <w:rPr>
                <w:lang w:val="ru-BY"/>
              </w:rPr>
            </w:rPrChange>
          </w:rPr>
          <w:t>,</w:t>
        </w:r>
      </w:ins>
    </w:p>
    <w:p w14:paraId="6E3C92CD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32" w:author="Marta" w:date="2024-12-17T22:15:00Z"/>
          <w:rFonts w:ascii="Courier New" w:hAnsi="Courier New" w:cs="Courier New"/>
          <w:sz w:val="24"/>
          <w:szCs w:val="24"/>
          <w:lang w:val="ru-BY"/>
          <w:rPrChange w:id="2233" w:author="Marta" w:date="2024-12-17T22:15:00Z">
            <w:rPr>
              <w:ins w:id="2234" w:author="Marta" w:date="2024-12-17T22:15:00Z"/>
              <w:lang w:val="ru-BY"/>
            </w:rPr>
          </w:rPrChange>
        </w:rPr>
        <w:pPrChange w:id="2235" w:author="Marta" w:date="2024-12-17T22:15:00Z">
          <w:pPr/>
        </w:pPrChange>
      </w:pPr>
      <w:ins w:id="223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37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38" w:author="Marta" w:date="2024-12-17T22:15:00Z">
              <w:rPr>
                <w:lang w:val="ru-BY"/>
              </w:rPr>
            </w:rPrChange>
          </w:rPr>
          <w:t>request_date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39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40" w:author="Marta" w:date="2024-12-17T22:15:00Z">
              <w:rPr>
                <w:lang w:val="ru-BY"/>
              </w:rPr>
            </w:rPrChange>
          </w:rPr>
          <w:t>date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41" w:author="Marta" w:date="2024-12-17T22:15:00Z">
              <w:rPr>
                <w:lang w:val="ru-BY"/>
              </w:rPr>
            </w:rPrChange>
          </w:rPr>
          <w:t>,</w:t>
        </w:r>
      </w:ins>
    </w:p>
    <w:p w14:paraId="24D8B1F8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42" w:author="Marta" w:date="2024-12-17T22:15:00Z"/>
          <w:rFonts w:ascii="Courier New" w:hAnsi="Courier New" w:cs="Courier New"/>
          <w:sz w:val="24"/>
          <w:szCs w:val="24"/>
          <w:lang w:val="ru-BY"/>
          <w:rPrChange w:id="2243" w:author="Marta" w:date="2024-12-17T22:15:00Z">
            <w:rPr>
              <w:ins w:id="2244" w:author="Marta" w:date="2024-12-17T22:15:00Z"/>
              <w:lang w:val="ru-BY"/>
            </w:rPr>
          </w:rPrChange>
        </w:rPr>
        <w:pPrChange w:id="2245" w:author="Marta" w:date="2024-12-17T22:15:00Z">
          <w:pPr/>
        </w:pPrChange>
      </w:pPr>
      <w:ins w:id="224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47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48" w:author="Marta" w:date="2024-12-17T22:15:00Z">
              <w:rPr>
                <w:lang w:val="ru-BY"/>
              </w:rPr>
            </w:rPrChange>
          </w:rPr>
          <w:t>status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49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50" w:author="Marta" w:date="2024-12-17T22:15:00Z">
              <w:rPr>
                <w:lang w:val="ru-BY"/>
              </w:rPr>
            </w:rPrChange>
          </w:rPr>
          <w:t>varchar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51" w:author="Marta" w:date="2024-12-17T22:15:00Z">
              <w:rPr>
                <w:lang w:val="ru-BY"/>
              </w:rPr>
            </w:rPrChange>
          </w:rPr>
          <w:t>(50)</w:t>
        </w:r>
      </w:ins>
    </w:p>
    <w:p w14:paraId="2830355C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52" w:author="Marta" w:date="2024-12-17T22:15:00Z"/>
          <w:rFonts w:ascii="Courier New" w:hAnsi="Courier New" w:cs="Courier New"/>
          <w:sz w:val="24"/>
          <w:szCs w:val="24"/>
          <w:lang w:val="ru-BY"/>
          <w:rPrChange w:id="2253" w:author="Marta" w:date="2024-12-17T22:15:00Z">
            <w:rPr>
              <w:ins w:id="2254" w:author="Marta" w:date="2024-12-17T22:15:00Z"/>
              <w:lang w:val="ru-BY"/>
            </w:rPr>
          </w:rPrChange>
        </w:rPr>
        <w:pPrChange w:id="2255" w:author="Marta" w:date="2024-12-17T22:15:00Z">
          <w:pPr/>
        </w:pPrChange>
      </w:pPr>
      <w:ins w:id="2256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57" w:author="Marta" w:date="2024-12-17T22:15:00Z">
              <w:rPr>
                <w:lang w:val="ru-BY"/>
              </w:rPr>
            </w:rPrChange>
          </w:rPr>
          <w:t xml:space="preserve">) </w:t>
        </w:r>
      </w:ins>
    </w:p>
    <w:p w14:paraId="5C7BE216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58" w:author="Marta" w:date="2024-12-17T22:15:00Z"/>
          <w:rFonts w:ascii="Courier New" w:hAnsi="Courier New" w:cs="Courier New"/>
          <w:sz w:val="24"/>
          <w:szCs w:val="24"/>
          <w:lang w:val="ru-BY"/>
          <w:rPrChange w:id="2259" w:author="Marta" w:date="2024-12-17T22:15:00Z">
            <w:rPr>
              <w:ins w:id="2260" w:author="Marta" w:date="2024-12-17T22:15:00Z"/>
              <w:lang w:val="ru-BY"/>
            </w:rPr>
          </w:rPrChange>
        </w:rPr>
        <w:pPrChange w:id="2261" w:author="Marta" w:date="2024-12-17T22:15:00Z">
          <w:pPr/>
        </w:pPrChange>
      </w:pPr>
      <w:proofErr w:type="spellStart"/>
      <w:ins w:id="2262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63" w:author="Marta" w:date="2024-12-17T22:15:00Z">
              <w:rPr>
                <w:lang w:val="ru-BY"/>
              </w:rPr>
            </w:rPrChange>
          </w:rPr>
          <w:t>security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64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65" w:author="Marta" w:date="2024-12-17T22:15:00Z">
              <w:rPr>
                <w:lang w:val="ru-BY"/>
              </w:rPr>
            </w:rPrChange>
          </w:rPr>
          <w:t>definer</w:t>
        </w:r>
        <w:proofErr w:type="spellEnd"/>
      </w:ins>
    </w:p>
    <w:p w14:paraId="179D53C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66" w:author="Marta" w:date="2024-12-17T22:15:00Z"/>
          <w:rFonts w:ascii="Courier New" w:hAnsi="Courier New" w:cs="Courier New"/>
          <w:sz w:val="24"/>
          <w:szCs w:val="24"/>
          <w:lang w:val="ru-BY"/>
          <w:rPrChange w:id="2267" w:author="Marta" w:date="2024-12-17T22:15:00Z">
            <w:rPr>
              <w:ins w:id="2268" w:author="Marta" w:date="2024-12-17T22:15:00Z"/>
              <w:lang w:val="ru-BY"/>
            </w:rPr>
          </w:rPrChange>
        </w:rPr>
        <w:pPrChange w:id="2269" w:author="Marta" w:date="2024-12-17T22:15:00Z">
          <w:pPr/>
        </w:pPrChange>
      </w:pPr>
      <w:proofErr w:type="spellStart"/>
      <w:ins w:id="2270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71" w:author="Marta" w:date="2024-12-17T22:15:00Z">
              <w:rPr>
                <w:lang w:val="ru-BY"/>
              </w:rPr>
            </w:rPrChange>
          </w:rPr>
          <w:t>as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72" w:author="Marta" w:date="2024-12-17T22:15:00Z">
              <w:rPr>
                <w:lang w:val="ru-BY"/>
              </w:rPr>
            </w:rPrChange>
          </w:rPr>
          <w:t xml:space="preserve"> $$</w:t>
        </w:r>
      </w:ins>
    </w:p>
    <w:p w14:paraId="09A33DA7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73" w:author="Marta" w:date="2024-12-17T22:15:00Z"/>
          <w:rFonts w:ascii="Courier New" w:hAnsi="Courier New" w:cs="Courier New"/>
          <w:sz w:val="24"/>
          <w:szCs w:val="24"/>
          <w:lang w:val="ru-BY"/>
          <w:rPrChange w:id="2274" w:author="Marta" w:date="2024-12-17T22:15:00Z">
            <w:rPr>
              <w:ins w:id="2275" w:author="Marta" w:date="2024-12-17T22:15:00Z"/>
              <w:lang w:val="ru-BY"/>
            </w:rPr>
          </w:rPrChange>
        </w:rPr>
        <w:pPrChange w:id="2276" w:author="Marta" w:date="2024-12-17T22:15:00Z">
          <w:pPr/>
        </w:pPrChange>
      </w:pPr>
      <w:proofErr w:type="spellStart"/>
      <w:ins w:id="2277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78" w:author="Marta" w:date="2024-12-17T22:15:00Z">
              <w:rPr>
                <w:lang w:val="ru-BY"/>
              </w:rPr>
            </w:rPrChange>
          </w:rPr>
          <w:t>begin</w:t>
        </w:r>
        <w:proofErr w:type="spellEnd"/>
      </w:ins>
    </w:p>
    <w:p w14:paraId="5680F307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79" w:author="Marta" w:date="2024-12-17T22:15:00Z"/>
          <w:rFonts w:ascii="Courier New" w:hAnsi="Courier New" w:cs="Courier New"/>
          <w:sz w:val="24"/>
          <w:szCs w:val="24"/>
          <w:lang w:val="ru-BY"/>
          <w:rPrChange w:id="2280" w:author="Marta" w:date="2024-12-17T22:15:00Z">
            <w:rPr>
              <w:ins w:id="2281" w:author="Marta" w:date="2024-12-17T22:15:00Z"/>
              <w:lang w:val="ru-BY"/>
            </w:rPr>
          </w:rPrChange>
        </w:rPr>
        <w:pPrChange w:id="2282" w:author="Marta" w:date="2024-12-17T22:15:00Z">
          <w:pPr/>
        </w:pPrChange>
      </w:pPr>
      <w:ins w:id="2283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284" w:author="Marta" w:date="2024-12-17T22:15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85" w:author="Marta" w:date="2024-12-17T22:15:00Z">
              <w:rPr>
                <w:lang w:val="ru-BY"/>
              </w:rPr>
            </w:rPrChange>
          </w:rPr>
          <w:t>return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8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87" w:author="Marta" w:date="2024-12-17T22:15:00Z">
              <w:rPr>
                <w:lang w:val="ru-BY"/>
              </w:rPr>
            </w:rPrChange>
          </w:rPr>
          <w:t>query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8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89" w:author="Marta" w:date="2024-12-17T22:15:00Z">
              <w:rPr>
                <w:lang w:val="ru-BY"/>
              </w:rPr>
            </w:rPrChange>
          </w:rPr>
          <w:t>select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90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91" w:author="Marta" w:date="2024-12-17T22:15:00Z">
              <w:rPr>
                <w:lang w:val="ru-BY"/>
              </w:rPr>
            </w:rPrChange>
          </w:rPr>
          <w:t>r.id_request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92" w:author="Marta" w:date="2024-12-17T22:15:00Z">
              <w:rPr>
                <w:lang w:val="ru-BY"/>
              </w:rPr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93" w:author="Marta" w:date="2024-12-17T22:15:00Z">
              <w:rPr>
                <w:lang w:val="ru-BY"/>
              </w:rPr>
            </w:rPrChange>
          </w:rPr>
          <w:t>r.id_jewelry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94" w:author="Marta" w:date="2024-12-17T22:15:00Z">
              <w:rPr>
                <w:lang w:val="ru-BY"/>
              </w:rPr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95" w:author="Marta" w:date="2024-12-17T22:15:00Z">
              <w:rPr>
                <w:lang w:val="ru-BY"/>
              </w:rPr>
            </w:rPrChange>
          </w:rPr>
          <w:t>r.request_date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96" w:author="Marta" w:date="2024-12-17T22:15:00Z">
              <w:rPr>
                <w:lang w:val="ru-BY"/>
              </w:rPr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297" w:author="Marta" w:date="2024-12-17T22:15:00Z">
              <w:rPr>
                <w:lang w:val="ru-BY"/>
              </w:rPr>
            </w:rPrChange>
          </w:rPr>
          <w:t>r.status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298" w:author="Marta" w:date="2024-12-17T22:15:00Z">
              <w:rPr>
                <w:lang w:val="ru-BY"/>
              </w:rPr>
            </w:rPrChange>
          </w:rPr>
          <w:t xml:space="preserve"> </w:t>
        </w:r>
      </w:ins>
    </w:p>
    <w:p w14:paraId="2BF838B3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299" w:author="Marta" w:date="2024-12-17T22:15:00Z"/>
          <w:rFonts w:ascii="Courier New" w:hAnsi="Courier New" w:cs="Courier New"/>
          <w:sz w:val="24"/>
          <w:szCs w:val="24"/>
          <w:lang w:val="ru-BY"/>
          <w:rPrChange w:id="2300" w:author="Marta" w:date="2024-12-17T22:15:00Z">
            <w:rPr>
              <w:ins w:id="2301" w:author="Marta" w:date="2024-12-17T22:15:00Z"/>
              <w:lang w:val="ru-BY"/>
            </w:rPr>
          </w:rPrChange>
        </w:rPr>
        <w:pPrChange w:id="2302" w:author="Marta" w:date="2024-12-17T22:15:00Z">
          <w:pPr/>
        </w:pPrChange>
      </w:pPr>
      <w:ins w:id="2303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04" w:author="Marta" w:date="2024-12-17T22:15:00Z">
              <w:rPr>
                <w:lang w:val="ru-BY"/>
              </w:rPr>
            </w:rPrChange>
          </w:rPr>
          <w:t xml:space="preserve">         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05" w:author="Marta" w:date="2024-12-17T22:15:00Z">
              <w:rPr>
                <w:lang w:val="ru-BY"/>
              </w:rPr>
            </w:rPrChange>
          </w:rPr>
          <w:t>from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06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07" w:author="Marta" w:date="2024-12-17T22:15:00Z">
              <w:rPr>
                <w:lang w:val="ru-BY"/>
              </w:rPr>
            </w:rPrChange>
          </w:rPr>
          <w:t>stock_requests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08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09" w:author="Marta" w:date="2024-12-17T22:15:00Z">
              <w:rPr>
                <w:lang w:val="ru-BY"/>
              </w:rPr>
            </w:rPrChange>
          </w:rPr>
          <w:t>as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10" w:author="Marta" w:date="2024-12-17T22:15:00Z">
              <w:rPr>
                <w:lang w:val="ru-BY"/>
              </w:rPr>
            </w:rPrChange>
          </w:rPr>
          <w:t xml:space="preserve"> r;</w:t>
        </w:r>
      </w:ins>
    </w:p>
    <w:p w14:paraId="6CA3E6BE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11" w:author="Marta" w:date="2024-12-17T22:15:00Z"/>
          <w:rFonts w:ascii="Courier New" w:hAnsi="Courier New" w:cs="Courier New"/>
          <w:sz w:val="24"/>
          <w:szCs w:val="24"/>
          <w:lang w:val="ru-BY"/>
          <w:rPrChange w:id="2312" w:author="Marta" w:date="2024-12-17T22:15:00Z">
            <w:rPr>
              <w:ins w:id="2313" w:author="Marta" w:date="2024-12-17T22:15:00Z"/>
              <w:lang w:val="ru-BY"/>
            </w:rPr>
          </w:rPrChange>
        </w:rPr>
        <w:pPrChange w:id="2314" w:author="Marta" w:date="2024-12-17T22:15:00Z">
          <w:pPr/>
        </w:pPrChange>
      </w:pPr>
      <w:proofErr w:type="spellStart"/>
      <w:ins w:id="2315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16" w:author="Marta" w:date="2024-12-17T22:15:00Z">
              <w:rPr>
                <w:lang w:val="ru-BY"/>
              </w:rPr>
            </w:rPrChange>
          </w:rPr>
          <w:t>end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17" w:author="Marta" w:date="2024-12-17T22:15:00Z">
              <w:rPr>
                <w:lang w:val="ru-BY"/>
              </w:rPr>
            </w:rPrChange>
          </w:rPr>
          <w:t>;</w:t>
        </w:r>
      </w:ins>
    </w:p>
    <w:p w14:paraId="693E430E" w14:textId="3875AE28" w:rsidR="00DA732F" w:rsidRDefault="00DA732F" w:rsidP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18" w:author="Marta" w:date="2024-12-17T22:16:00Z"/>
          <w:rFonts w:ascii="Courier New" w:hAnsi="Courier New" w:cs="Courier New"/>
          <w:sz w:val="24"/>
          <w:szCs w:val="24"/>
          <w:lang w:val="ru-BY"/>
        </w:rPr>
      </w:pPr>
      <w:ins w:id="2319" w:author="Marta" w:date="2024-12-17T22:15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20" w:author="Marta" w:date="2024-12-17T22:15:00Z">
              <w:rPr>
                <w:lang w:val="ru-BY"/>
              </w:rPr>
            </w:rPrChange>
          </w:rPr>
          <w:t xml:space="preserve">$$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21" w:author="Marta" w:date="2024-12-17T22:15:00Z">
              <w:rPr>
                <w:lang w:val="ru-BY"/>
              </w:rPr>
            </w:rPrChange>
          </w:rPr>
          <w:t>language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22" w:author="Marta" w:date="2024-12-17T22:15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23" w:author="Marta" w:date="2024-12-17T22:15:00Z">
              <w:rPr>
                <w:lang w:val="ru-BY"/>
              </w:rPr>
            </w:rPrChange>
          </w:rPr>
          <w:t>plpgsql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24" w:author="Marta" w:date="2024-12-17T22:15:00Z">
              <w:rPr>
                <w:lang w:val="ru-BY"/>
              </w:rPr>
            </w:rPrChange>
          </w:rPr>
          <w:t>;</w:t>
        </w:r>
      </w:ins>
    </w:p>
    <w:p w14:paraId="69AD4D27" w14:textId="37862012" w:rsidR="00DA732F" w:rsidRDefault="00DA732F">
      <w:pPr>
        <w:pStyle w:val="2"/>
        <w:numPr>
          <w:ilvl w:val="0"/>
          <w:numId w:val="0"/>
        </w:numPr>
        <w:rPr>
          <w:ins w:id="2325" w:author="Marta" w:date="2024-12-17T22:16:00Z"/>
        </w:rPr>
        <w:pPrChange w:id="2326" w:author="Marta" w:date="2024-12-17T23:29:00Z">
          <w:pPr>
            <w:pStyle w:val="2"/>
            <w:ind w:firstLine="0"/>
          </w:pPr>
        </w:pPrChange>
      </w:pPr>
      <w:ins w:id="2327" w:author="Marta" w:date="2024-12-17T22:16:00Z">
        <w:r>
          <w:rPr>
            <w:lang w:val="ru-BY"/>
          </w:rPr>
          <w:br w:type="page"/>
        </w:r>
        <w:bookmarkStart w:id="2328" w:name="_Toc185369835"/>
        <w:r>
          <w:lastRenderedPageBreak/>
          <w:t>Приложение Г</w:t>
        </w:r>
        <w:bookmarkEnd w:id="2328"/>
      </w:ins>
    </w:p>
    <w:p w14:paraId="2F892509" w14:textId="312C7155" w:rsidR="00DA732F" w:rsidRDefault="00DA732F" w:rsidP="00DA732F">
      <w:pPr>
        <w:jc w:val="center"/>
        <w:rPr>
          <w:ins w:id="2329" w:author="Marta" w:date="2024-12-17T22:16:00Z"/>
          <w:b/>
        </w:rPr>
      </w:pPr>
      <w:ins w:id="2330" w:author="Marta" w:date="2024-12-17T22:16:00Z">
        <w:r>
          <w:rPr>
            <w:b/>
          </w:rPr>
          <w:t>Листинг созданных триггеров</w:t>
        </w:r>
      </w:ins>
    </w:p>
    <w:p w14:paraId="38521DB1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31" w:author="Marta" w:date="2024-12-17T22:17:00Z"/>
          <w:rFonts w:ascii="Courier New" w:hAnsi="Courier New" w:cs="Courier New"/>
          <w:sz w:val="24"/>
          <w:szCs w:val="24"/>
          <w:lang w:val="ru-BY"/>
          <w:rPrChange w:id="2332" w:author="Marta" w:date="2024-12-17T22:17:00Z">
            <w:rPr>
              <w:ins w:id="2333" w:author="Marta" w:date="2024-12-17T22:17:00Z"/>
              <w:lang w:val="ru-BY"/>
            </w:rPr>
          </w:rPrChange>
        </w:rPr>
        <w:pPrChange w:id="2334" w:author="Marta" w:date="2024-12-17T22:17:00Z">
          <w:pPr/>
        </w:pPrChange>
      </w:pPr>
      <w:proofErr w:type="spellStart"/>
      <w:ins w:id="2335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36" w:author="Marta" w:date="2024-12-17T22:17:00Z">
              <w:rPr>
                <w:lang w:val="ru-BY"/>
              </w:rPr>
            </w:rPrChange>
          </w:rPr>
          <w:t>create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37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38" w:author="Marta" w:date="2024-12-17T22:17:00Z">
              <w:rPr>
                <w:lang w:val="ru-BY"/>
              </w:rPr>
            </w:rPrChange>
          </w:rPr>
          <w:t>or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39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40" w:author="Marta" w:date="2024-12-17T22:17:00Z">
              <w:rPr>
                <w:lang w:val="ru-BY"/>
              </w:rPr>
            </w:rPrChange>
          </w:rPr>
          <w:t>replace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41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42" w:author="Marta" w:date="2024-12-17T22:17:00Z">
              <w:rPr>
                <w:lang w:val="ru-BY"/>
              </w:rPr>
            </w:rPrChange>
          </w:rPr>
          <w:t>function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43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44" w:author="Marta" w:date="2024-12-17T22:17:00Z">
              <w:rPr>
                <w:lang w:val="ru-BY"/>
              </w:rPr>
            </w:rPrChange>
          </w:rPr>
          <w:t>adding_jewelry_trigger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45" w:author="Marta" w:date="2024-12-17T22:17:00Z">
              <w:rPr>
                <w:lang w:val="ru-BY"/>
              </w:rPr>
            </w:rPrChange>
          </w:rPr>
          <w:t>()</w:t>
        </w:r>
      </w:ins>
    </w:p>
    <w:p w14:paraId="4149D0A3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46" w:author="Marta" w:date="2024-12-17T22:17:00Z"/>
          <w:rFonts w:ascii="Courier New" w:hAnsi="Courier New" w:cs="Courier New"/>
          <w:sz w:val="24"/>
          <w:szCs w:val="24"/>
          <w:lang w:val="ru-BY"/>
          <w:rPrChange w:id="2347" w:author="Marta" w:date="2024-12-17T22:17:00Z">
            <w:rPr>
              <w:ins w:id="2348" w:author="Marta" w:date="2024-12-17T22:17:00Z"/>
              <w:lang w:val="ru-BY"/>
            </w:rPr>
          </w:rPrChange>
        </w:rPr>
        <w:pPrChange w:id="2349" w:author="Marta" w:date="2024-12-17T22:17:00Z">
          <w:pPr/>
        </w:pPrChange>
      </w:pPr>
      <w:proofErr w:type="spellStart"/>
      <w:ins w:id="2350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51" w:author="Marta" w:date="2024-12-17T22:17:00Z">
              <w:rPr>
                <w:lang w:val="ru-BY"/>
              </w:rPr>
            </w:rPrChange>
          </w:rPr>
          <w:t>returns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52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53" w:author="Marta" w:date="2024-12-17T22:17:00Z">
              <w:rPr>
                <w:lang w:val="ru-BY"/>
              </w:rPr>
            </w:rPrChange>
          </w:rPr>
          <w:t>trigger</w:t>
        </w:r>
        <w:proofErr w:type="spellEnd"/>
      </w:ins>
    </w:p>
    <w:p w14:paraId="47D5E60A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54" w:author="Marta" w:date="2024-12-17T22:17:00Z"/>
          <w:rFonts w:ascii="Courier New" w:hAnsi="Courier New" w:cs="Courier New"/>
          <w:sz w:val="24"/>
          <w:szCs w:val="24"/>
          <w:lang w:val="ru-BY"/>
          <w:rPrChange w:id="2355" w:author="Marta" w:date="2024-12-17T22:17:00Z">
            <w:rPr>
              <w:ins w:id="2356" w:author="Marta" w:date="2024-12-17T22:17:00Z"/>
              <w:lang w:val="ru-BY"/>
            </w:rPr>
          </w:rPrChange>
        </w:rPr>
        <w:pPrChange w:id="2357" w:author="Marta" w:date="2024-12-17T22:17:00Z">
          <w:pPr/>
        </w:pPrChange>
      </w:pPr>
      <w:proofErr w:type="spellStart"/>
      <w:ins w:id="2358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59" w:author="Marta" w:date="2024-12-17T22:17:00Z">
              <w:rPr>
                <w:lang w:val="ru-BY"/>
              </w:rPr>
            </w:rPrChange>
          </w:rPr>
          <w:t>security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60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61" w:author="Marta" w:date="2024-12-17T22:17:00Z">
              <w:rPr>
                <w:lang w:val="ru-BY"/>
              </w:rPr>
            </w:rPrChange>
          </w:rPr>
          <w:t>definer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62" w:author="Marta" w:date="2024-12-17T22:17:00Z">
              <w:rPr>
                <w:lang w:val="ru-BY"/>
              </w:rPr>
            </w:rPrChange>
          </w:rPr>
          <w:t xml:space="preserve"> </w:t>
        </w:r>
      </w:ins>
    </w:p>
    <w:p w14:paraId="73E6EBE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63" w:author="Marta" w:date="2024-12-17T22:17:00Z"/>
          <w:rFonts w:ascii="Courier New" w:hAnsi="Courier New" w:cs="Courier New"/>
          <w:sz w:val="24"/>
          <w:szCs w:val="24"/>
          <w:lang w:val="ru-BY"/>
          <w:rPrChange w:id="2364" w:author="Marta" w:date="2024-12-17T22:17:00Z">
            <w:rPr>
              <w:ins w:id="2365" w:author="Marta" w:date="2024-12-17T22:17:00Z"/>
              <w:lang w:val="ru-BY"/>
            </w:rPr>
          </w:rPrChange>
        </w:rPr>
        <w:pPrChange w:id="2366" w:author="Marta" w:date="2024-12-17T22:17:00Z">
          <w:pPr/>
        </w:pPrChange>
      </w:pPr>
      <w:proofErr w:type="spellStart"/>
      <w:ins w:id="2367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68" w:author="Marta" w:date="2024-12-17T22:17:00Z">
              <w:rPr>
                <w:lang w:val="ru-BY"/>
              </w:rPr>
            </w:rPrChange>
          </w:rPr>
          <w:t>as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69" w:author="Marta" w:date="2024-12-17T22:17:00Z">
              <w:rPr>
                <w:lang w:val="ru-BY"/>
              </w:rPr>
            </w:rPrChange>
          </w:rPr>
          <w:t xml:space="preserve"> $$</w:t>
        </w:r>
      </w:ins>
    </w:p>
    <w:p w14:paraId="7CF476FF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70" w:author="Marta" w:date="2024-12-17T22:17:00Z"/>
          <w:rFonts w:ascii="Courier New" w:hAnsi="Courier New" w:cs="Courier New"/>
          <w:sz w:val="24"/>
          <w:szCs w:val="24"/>
          <w:lang w:val="ru-BY"/>
          <w:rPrChange w:id="2371" w:author="Marta" w:date="2024-12-17T22:17:00Z">
            <w:rPr>
              <w:ins w:id="2372" w:author="Marta" w:date="2024-12-17T22:17:00Z"/>
              <w:lang w:val="ru-BY"/>
            </w:rPr>
          </w:rPrChange>
        </w:rPr>
        <w:pPrChange w:id="2373" w:author="Marta" w:date="2024-12-17T22:17:00Z">
          <w:pPr/>
        </w:pPrChange>
      </w:pPr>
      <w:proofErr w:type="spellStart"/>
      <w:ins w:id="2374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75" w:author="Marta" w:date="2024-12-17T22:17:00Z">
              <w:rPr>
                <w:lang w:val="ru-BY"/>
              </w:rPr>
            </w:rPrChange>
          </w:rPr>
          <w:t>begin</w:t>
        </w:r>
        <w:proofErr w:type="spellEnd"/>
      </w:ins>
    </w:p>
    <w:p w14:paraId="49860780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376" w:author="Marta" w:date="2024-12-17T22:17:00Z"/>
          <w:rFonts w:ascii="Courier New" w:hAnsi="Courier New" w:cs="Courier New"/>
          <w:sz w:val="24"/>
          <w:szCs w:val="24"/>
          <w:lang w:val="ru-BY"/>
          <w:rPrChange w:id="2377" w:author="Marta" w:date="2024-12-17T22:17:00Z">
            <w:rPr>
              <w:ins w:id="2378" w:author="Marta" w:date="2024-12-17T22:17:00Z"/>
              <w:lang w:val="ru-BY"/>
            </w:rPr>
          </w:rPrChange>
        </w:rPr>
        <w:pPrChange w:id="2379" w:author="Marta" w:date="2024-12-17T22:17:00Z">
          <w:pPr/>
        </w:pPrChange>
      </w:pPr>
      <w:ins w:id="2380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381" w:author="Marta" w:date="2024-12-17T22:17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82" w:author="Marta" w:date="2024-12-17T22:17:00Z">
              <w:rPr>
                <w:lang w:val="ru-BY"/>
              </w:rPr>
            </w:rPrChange>
          </w:rPr>
          <w:t>if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83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84" w:author="Marta" w:date="2024-12-17T22:17:00Z">
              <w:rPr>
                <w:lang w:val="ru-BY"/>
              </w:rPr>
            </w:rPrChange>
          </w:rPr>
          <w:t>tg_op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85" w:author="Marta" w:date="2024-12-17T22:17:00Z">
              <w:rPr>
                <w:lang w:val="ru-BY"/>
              </w:rPr>
            </w:rPrChange>
          </w:rPr>
          <w:t xml:space="preserve"> = '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86" w:author="Marta" w:date="2024-12-17T22:17:00Z">
              <w:rPr>
                <w:lang w:val="ru-BY"/>
              </w:rPr>
            </w:rPrChange>
          </w:rPr>
          <w:t>insert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87" w:author="Marta" w:date="2024-12-17T22:17:00Z">
              <w:rPr>
                <w:lang w:val="ru-BY"/>
              </w:rPr>
            </w:rPrChange>
          </w:rPr>
          <w:t xml:space="preserve">'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88" w:author="Marta" w:date="2024-12-17T22:17:00Z">
              <w:rPr>
                <w:lang w:val="ru-BY"/>
              </w:rPr>
            </w:rPrChange>
          </w:rPr>
          <w:t>and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89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90" w:author="Marta" w:date="2024-12-17T22:17:00Z">
              <w:rPr>
                <w:lang w:val="ru-BY"/>
              </w:rPr>
            </w:rPrChange>
          </w:rPr>
          <w:t>tg_when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91" w:author="Marta" w:date="2024-12-17T22:17:00Z">
              <w:rPr>
                <w:lang w:val="ru-BY"/>
              </w:rPr>
            </w:rPrChange>
          </w:rPr>
          <w:t xml:space="preserve"> = '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92" w:author="Marta" w:date="2024-12-17T22:17:00Z">
              <w:rPr>
                <w:lang w:val="ru-BY"/>
              </w:rPr>
            </w:rPrChange>
          </w:rPr>
          <w:t>after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93" w:author="Marta" w:date="2024-12-17T22:17:00Z">
              <w:rPr>
                <w:lang w:val="ru-BY"/>
              </w:rPr>
            </w:rPrChange>
          </w:rPr>
          <w:t xml:space="preserve">'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94" w:author="Marta" w:date="2024-12-17T22:17:00Z">
              <w:rPr>
                <w:lang w:val="ru-BY"/>
              </w:rPr>
            </w:rPrChange>
          </w:rPr>
          <w:t>and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95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96" w:author="Marta" w:date="2024-12-17T22:17:00Z">
              <w:rPr>
                <w:lang w:val="ru-BY"/>
              </w:rPr>
            </w:rPrChange>
          </w:rPr>
          <w:t>exists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97" w:author="Marta" w:date="2024-12-17T22:17:00Z">
              <w:rPr>
                <w:lang w:val="ru-BY"/>
              </w:rPr>
            </w:rPrChange>
          </w:rPr>
          <w:t>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398" w:author="Marta" w:date="2024-12-17T22:17:00Z">
              <w:rPr>
                <w:lang w:val="ru-BY"/>
              </w:rPr>
            </w:rPrChange>
          </w:rPr>
          <w:t>select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399" w:author="Marta" w:date="2024-12-17T22:17:00Z">
              <w:rPr>
                <w:lang w:val="ru-BY"/>
              </w:rPr>
            </w:rPrChange>
          </w:rPr>
          <w:t xml:space="preserve"> 1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00" w:author="Marta" w:date="2024-12-17T22:17:00Z">
              <w:rPr>
                <w:lang w:val="ru-BY"/>
              </w:rPr>
            </w:rPrChange>
          </w:rPr>
          <w:t>from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01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02" w:author="Marta" w:date="2024-12-17T22:17:00Z">
              <w:rPr>
                <w:lang w:val="ru-BY"/>
              </w:rPr>
            </w:rPrChange>
          </w:rPr>
          <w:t>pg_trigger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03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04" w:author="Marta" w:date="2024-12-17T22:17:00Z">
              <w:rPr>
                <w:lang w:val="ru-BY"/>
              </w:rPr>
            </w:rPrChange>
          </w:rPr>
          <w:t>where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05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06" w:author="Marta" w:date="2024-12-17T22:17:00Z">
              <w:rPr>
                <w:lang w:val="ru-BY"/>
              </w:rPr>
            </w:rPrChange>
          </w:rPr>
          <w:t>tgname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07" w:author="Marta" w:date="2024-12-17T22:17:00Z">
              <w:rPr>
                <w:lang w:val="ru-BY"/>
              </w:rPr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08" w:author="Marta" w:date="2024-12-17T22:17:00Z">
              <w:rPr>
                <w:lang w:val="ru-BY"/>
              </w:rPr>
            </w:rPrChange>
          </w:rPr>
          <w:t>tg_name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09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10" w:author="Marta" w:date="2024-12-17T22:17:00Z">
              <w:rPr>
                <w:lang w:val="ru-BY"/>
              </w:rPr>
            </w:rPrChange>
          </w:rPr>
          <w:t>and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11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12" w:author="Marta" w:date="2024-12-17T22:17:00Z">
              <w:rPr>
                <w:lang w:val="ru-BY"/>
              </w:rPr>
            </w:rPrChange>
          </w:rPr>
          <w:t>tgenabled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13" w:author="Marta" w:date="2024-12-17T22:17:00Z">
              <w:rPr>
                <w:lang w:val="ru-BY"/>
              </w:rPr>
            </w:rPrChange>
          </w:rPr>
          <w:t xml:space="preserve"> = 'o')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14" w:author="Marta" w:date="2024-12-17T22:17:00Z">
              <w:rPr>
                <w:lang w:val="ru-BY"/>
              </w:rPr>
            </w:rPrChange>
          </w:rPr>
          <w:t>then</w:t>
        </w:r>
        <w:proofErr w:type="spellEnd"/>
      </w:ins>
    </w:p>
    <w:p w14:paraId="35DAA4E0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15" w:author="Marta" w:date="2024-12-17T22:17:00Z"/>
          <w:rFonts w:ascii="Courier New" w:hAnsi="Courier New" w:cs="Courier New"/>
          <w:sz w:val="24"/>
          <w:szCs w:val="24"/>
          <w:lang w:val="ru-BY"/>
          <w:rPrChange w:id="2416" w:author="Marta" w:date="2024-12-17T22:17:00Z">
            <w:rPr>
              <w:ins w:id="2417" w:author="Marta" w:date="2024-12-17T22:17:00Z"/>
              <w:lang w:val="ru-BY"/>
            </w:rPr>
          </w:rPrChange>
        </w:rPr>
        <w:pPrChange w:id="2418" w:author="Marta" w:date="2024-12-17T22:17:00Z">
          <w:pPr/>
        </w:pPrChange>
      </w:pPr>
      <w:ins w:id="2419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20" w:author="Marta" w:date="2024-12-17T22:17:00Z">
              <w:rPr>
                <w:lang w:val="ru-BY"/>
              </w:rPr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21" w:author="Marta" w:date="2024-12-17T22:17:00Z">
              <w:rPr>
                <w:lang w:val="ru-BY"/>
              </w:rPr>
            </w:rPrChange>
          </w:rPr>
          <w:t>raise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22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23" w:author="Marta" w:date="2024-12-17T22:17:00Z">
              <w:rPr>
                <w:lang w:val="ru-BY"/>
              </w:rPr>
            </w:rPrChange>
          </w:rPr>
          <w:t>notice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24" w:author="Marta" w:date="2024-12-17T22:17:00Z">
              <w:rPr>
                <w:lang w:val="ru-BY"/>
              </w:rPr>
            </w:rPrChange>
          </w:rPr>
          <w:t xml:space="preserve"> 'данные успешно вставлены в таблицу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25" w:author="Marta" w:date="2024-12-17T22:17:00Z">
              <w:rPr>
                <w:lang w:val="ru-BY"/>
              </w:rPr>
            </w:rPrChange>
          </w:rPr>
          <w:t>jewelries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26" w:author="Marta" w:date="2024-12-17T22:17:00Z">
              <w:rPr>
                <w:lang w:val="ru-BY"/>
              </w:rPr>
            </w:rPrChange>
          </w:rPr>
          <w:t>.';</w:t>
        </w:r>
      </w:ins>
    </w:p>
    <w:p w14:paraId="1FF3E404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27" w:author="Marta" w:date="2024-12-17T22:17:00Z"/>
          <w:rFonts w:ascii="Courier New" w:hAnsi="Courier New" w:cs="Courier New"/>
          <w:sz w:val="24"/>
          <w:szCs w:val="24"/>
          <w:lang w:val="ru-BY"/>
          <w:rPrChange w:id="2428" w:author="Marta" w:date="2024-12-17T22:17:00Z">
            <w:rPr>
              <w:ins w:id="2429" w:author="Marta" w:date="2024-12-17T22:17:00Z"/>
              <w:lang w:val="ru-BY"/>
            </w:rPr>
          </w:rPrChange>
        </w:rPr>
        <w:pPrChange w:id="2430" w:author="Marta" w:date="2024-12-17T22:17:00Z">
          <w:pPr/>
        </w:pPrChange>
      </w:pPr>
      <w:ins w:id="2431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32" w:author="Marta" w:date="2024-12-17T22:17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33" w:author="Marta" w:date="2024-12-17T22:17:00Z">
              <w:rPr>
                <w:lang w:val="ru-BY"/>
              </w:rPr>
            </w:rPrChange>
          </w:rPr>
          <w:t>end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34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35" w:author="Marta" w:date="2024-12-17T22:17:00Z">
              <w:rPr>
                <w:lang w:val="ru-BY"/>
              </w:rPr>
            </w:rPrChange>
          </w:rPr>
          <w:t>if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36" w:author="Marta" w:date="2024-12-17T22:17:00Z">
              <w:rPr>
                <w:lang w:val="ru-BY"/>
              </w:rPr>
            </w:rPrChange>
          </w:rPr>
          <w:t>;</w:t>
        </w:r>
      </w:ins>
    </w:p>
    <w:p w14:paraId="6A7F4198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37" w:author="Marta" w:date="2024-12-17T22:17:00Z"/>
          <w:rFonts w:ascii="Courier New" w:hAnsi="Courier New" w:cs="Courier New"/>
          <w:sz w:val="24"/>
          <w:szCs w:val="24"/>
          <w:lang w:val="ru-BY"/>
          <w:rPrChange w:id="2438" w:author="Marta" w:date="2024-12-17T22:17:00Z">
            <w:rPr>
              <w:ins w:id="2439" w:author="Marta" w:date="2024-12-17T22:17:00Z"/>
              <w:lang w:val="ru-BY"/>
            </w:rPr>
          </w:rPrChange>
        </w:rPr>
        <w:pPrChange w:id="2440" w:author="Marta" w:date="2024-12-17T22:17:00Z">
          <w:pPr/>
        </w:pPrChange>
      </w:pPr>
      <w:ins w:id="2441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42" w:author="Marta" w:date="2024-12-17T22:17:00Z">
              <w:rPr>
                <w:lang w:val="ru-BY"/>
              </w:rPr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43" w:author="Marta" w:date="2024-12-17T22:17:00Z">
              <w:rPr>
                <w:lang w:val="ru-BY"/>
              </w:rPr>
            </w:rPrChange>
          </w:rPr>
          <w:t>return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44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45" w:author="Marta" w:date="2024-12-17T22:17:00Z">
              <w:rPr>
                <w:lang w:val="ru-BY"/>
              </w:rPr>
            </w:rPrChange>
          </w:rPr>
          <w:t>new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46" w:author="Marta" w:date="2024-12-17T22:17:00Z">
              <w:rPr>
                <w:lang w:val="ru-BY"/>
              </w:rPr>
            </w:rPrChange>
          </w:rPr>
          <w:t>;</w:t>
        </w:r>
      </w:ins>
    </w:p>
    <w:p w14:paraId="2F0463C0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47" w:author="Marta" w:date="2024-12-17T22:17:00Z"/>
          <w:rFonts w:ascii="Courier New" w:hAnsi="Courier New" w:cs="Courier New"/>
          <w:sz w:val="24"/>
          <w:szCs w:val="24"/>
          <w:lang w:val="ru-BY"/>
          <w:rPrChange w:id="2448" w:author="Marta" w:date="2024-12-17T22:17:00Z">
            <w:rPr>
              <w:ins w:id="2449" w:author="Marta" w:date="2024-12-17T22:17:00Z"/>
              <w:lang w:val="ru-BY"/>
            </w:rPr>
          </w:rPrChange>
        </w:rPr>
        <w:pPrChange w:id="2450" w:author="Marta" w:date="2024-12-17T22:17:00Z">
          <w:pPr/>
        </w:pPrChange>
      </w:pPr>
      <w:proofErr w:type="spellStart"/>
      <w:ins w:id="2451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52" w:author="Marta" w:date="2024-12-17T22:17:00Z">
              <w:rPr>
                <w:lang w:val="ru-BY"/>
              </w:rPr>
            </w:rPrChange>
          </w:rPr>
          <w:t>end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53" w:author="Marta" w:date="2024-12-17T22:17:00Z">
              <w:rPr>
                <w:lang w:val="ru-BY"/>
              </w:rPr>
            </w:rPrChange>
          </w:rPr>
          <w:t>;</w:t>
        </w:r>
      </w:ins>
    </w:p>
    <w:p w14:paraId="5673761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54" w:author="Marta" w:date="2024-12-17T22:17:00Z"/>
          <w:rFonts w:ascii="Courier New" w:hAnsi="Courier New" w:cs="Courier New"/>
          <w:sz w:val="24"/>
          <w:szCs w:val="24"/>
          <w:lang w:val="ru-BY"/>
          <w:rPrChange w:id="2455" w:author="Marta" w:date="2024-12-17T22:17:00Z">
            <w:rPr>
              <w:ins w:id="2456" w:author="Marta" w:date="2024-12-17T22:17:00Z"/>
              <w:lang w:val="ru-BY"/>
            </w:rPr>
          </w:rPrChange>
        </w:rPr>
        <w:pPrChange w:id="2457" w:author="Marta" w:date="2024-12-17T22:17:00Z">
          <w:pPr/>
        </w:pPrChange>
      </w:pPr>
      <w:ins w:id="2458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59" w:author="Marta" w:date="2024-12-17T22:17:00Z">
              <w:rPr>
                <w:lang w:val="ru-BY"/>
              </w:rPr>
            </w:rPrChange>
          </w:rPr>
          <w:t xml:space="preserve">$$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60" w:author="Marta" w:date="2024-12-17T22:17:00Z">
              <w:rPr>
                <w:lang w:val="ru-BY"/>
              </w:rPr>
            </w:rPrChange>
          </w:rPr>
          <w:t>language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61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62" w:author="Marta" w:date="2024-12-17T22:17:00Z">
              <w:rPr>
                <w:lang w:val="ru-BY"/>
              </w:rPr>
            </w:rPrChange>
          </w:rPr>
          <w:t>plpgsql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63" w:author="Marta" w:date="2024-12-17T22:17:00Z">
              <w:rPr>
                <w:lang w:val="ru-BY"/>
              </w:rPr>
            </w:rPrChange>
          </w:rPr>
          <w:t>;</w:t>
        </w:r>
      </w:ins>
    </w:p>
    <w:p w14:paraId="268568A8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64" w:author="Marta" w:date="2024-12-17T22:17:00Z"/>
          <w:rFonts w:ascii="Courier New" w:hAnsi="Courier New" w:cs="Courier New"/>
          <w:sz w:val="24"/>
          <w:szCs w:val="24"/>
          <w:lang w:val="ru-BY"/>
          <w:rPrChange w:id="2465" w:author="Marta" w:date="2024-12-17T22:17:00Z">
            <w:rPr>
              <w:ins w:id="2466" w:author="Marta" w:date="2024-12-17T22:17:00Z"/>
              <w:lang w:val="ru-BY"/>
            </w:rPr>
          </w:rPrChange>
        </w:rPr>
        <w:pPrChange w:id="2467" w:author="Marta" w:date="2024-12-17T22:17:00Z">
          <w:pPr/>
        </w:pPrChange>
      </w:pPr>
    </w:p>
    <w:p w14:paraId="670CBFE2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68" w:author="Marta" w:date="2024-12-17T22:17:00Z"/>
          <w:rFonts w:ascii="Courier New" w:hAnsi="Courier New" w:cs="Courier New"/>
          <w:sz w:val="24"/>
          <w:szCs w:val="24"/>
          <w:lang w:val="ru-BY"/>
          <w:rPrChange w:id="2469" w:author="Marta" w:date="2024-12-17T22:17:00Z">
            <w:rPr>
              <w:ins w:id="2470" w:author="Marta" w:date="2024-12-17T22:17:00Z"/>
              <w:lang w:val="ru-BY"/>
            </w:rPr>
          </w:rPrChange>
        </w:rPr>
        <w:pPrChange w:id="2471" w:author="Marta" w:date="2024-12-17T22:17:00Z">
          <w:pPr/>
        </w:pPrChange>
      </w:pPr>
      <w:proofErr w:type="spellStart"/>
      <w:ins w:id="2472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73" w:author="Marta" w:date="2024-12-17T22:17:00Z">
              <w:rPr>
                <w:lang w:val="ru-BY"/>
              </w:rPr>
            </w:rPrChange>
          </w:rPr>
          <w:t>create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74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75" w:author="Marta" w:date="2024-12-17T22:17:00Z">
              <w:rPr>
                <w:lang w:val="ru-BY"/>
              </w:rPr>
            </w:rPrChange>
          </w:rPr>
          <w:t>trigger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76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77" w:author="Marta" w:date="2024-12-17T22:17:00Z">
              <w:rPr>
                <w:lang w:val="ru-BY"/>
              </w:rPr>
            </w:rPrChange>
          </w:rPr>
          <w:t>insert_jewelry_trigger</w:t>
        </w:r>
        <w:proofErr w:type="spellEnd"/>
      </w:ins>
    </w:p>
    <w:p w14:paraId="6F2A2C8C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78" w:author="Marta" w:date="2024-12-17T22:17:00Z"/>
          <w:rFonts w:ascii="Courier New" w:hAnsi="Courier New" w:cs="Courier New"/>
          <w:sz w:val="24"/>
          <w:szCs w:val="24"/>
          <w:lang w:val="ru-BY"/>
          <w:rPrChange w:id="2479" w:author="Marta" w:date="2024-12-17T22:17:00Z">
            <w:rPr>
              <w:ins w:id="2480" w:author="Marta" w:date="2024-12-17T22:17:00Z"/>
              <w:lang w:val="ru-BY"/>
            </w:rPr>
          </w:rPrChange>
        </w:rPr>
        <w:pPrChange w:id="2481" w:author="Marta" w:date="2024-12-17T22:17:00Z">
          <w:pPr/>
        </w:pPrChange>
      </w:pPr>
      <w:proofErr w:type="spellStart"/>
      <w:ins w:id="2482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83" w:author="Marta" w:date="2024-12-17T22:17:00Z">
              <w:rPr>
                <w:lang w:val="ru-BY"/>
              </w:rPr>
            </w:rPrChange>
          </w:rPr>
          <w:t>after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84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85" w:author="Marta" w:date="2024-12-17T22:17:00Z">
              <w:rPr>
                <w:lang w:val="ru-BY"/>
              </w:rPr>
            </w:rPrChange>
          </w:rPr>
          <w:t>insert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86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87" w:author="Marta" w:date="2024-12-17T22:17:00Z">
              <w:rPr>
                <w:lang w:val="ru-BY"/>
              </w:rPr>
            </w:rPrChange>
          </w:rPr>
          <w:t>on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88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89" w:author="Marta" w:date="2024-12-17T22:17:00Z">
              <w:rPr>
                <w:lang w:val="ru-BY"/>
              </w:rPr>
            </w:rPrChange>
          </w:rPr>
          <w:t>jewelries</w:t>
        </w:r>
        <w:proofErr w:type="spellEnd"/>
      </w:ins>
    </w:p>
    <w:p w14:paraId="3FFBE2D5" w14:textId="77777777" w:rsidR="00DA732F" w:rsidRPr="00DA732F" w:rsidRDefault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490" w:author="Marta" w:date="2024-12-17T22:17:00Z"/>
          <w:rFonts w:ascii="Courier New" w:hAnsi="Courier New" w:cs="Courier New"/>
          <w:sz w:val="24"/>
          <w:szCs w:val="24"/>
          <w:lang w:val="ru-BY"/>
          <w:rPrChange w:id="2491" w:author="Marta" w:date="2024-12-17T22:17:00Z">
            <w:rPr>
              <w:ins w:id="2492" w:author="Marta" w:date="2024-12-17T22:17:00Z"/>
              <w:lang w:val="ru-BY"/>
            </w:rPr>
          </w:rPrChange>
        </w:rPr>
        <w:pPrChange w:id="2493" w:author="Marta" w:date="2024-12-17T22:17:00Z">
          <w:pPr/>
        </w:pPrChange>
      </w:pPr>
      <w:proofErr w:type="spellStart"/>
      <w:ins w:id="2494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495" w:author="Marta" w:date="2024-12-17T22:17:00Z">
              <w:rPr>
                <w:lang w:val="ru-BY"/>
              </w:rPr>
            </w:rPrChange>
          </w:rPr>
          <w:t>for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96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97" w:author="Marta" w:date="2024-12-17T22:17:00Z">
              <w:rPr>
                <w:lang w:val="ru-BY"/>
              </w:rPr>
            </w:rPrChange>
          </w:rPr>
          <w:t>each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498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499" w:author="Marta" w:date="2024-12-17T22:17:00Z">
              <w:rPr>
                <w:lang w:val="ru-BY"/>
              </w:rPr>
            </w:rPrChange>
          </w:rPr>
          <w:t>statement</w:t>
        </w:r>
        <w:proofErr w:type="spellEnd"/>
      </w:ins>
    </w:p>
    <w:p w14:paraId="110484C7" w14:textId="7A255B9F" w:rsidR="00DA732F" w:rsidRDefault="00DA732F" w:rsidP="00DA732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/>
        <w:rPr>
          <w:ins w:id="2500" w:author="Marta" w:date="2024-12-17T22:17:00Z"/>
          <w:rFonts w:ascii="Courier New" w:hAnsi="Courier New" w:cs="Courier New"/>
          <w:sz w:val="24"/>
          <w:szCs w:val="24"/>
          <w:lang w:val="ru-BY"/>
        </w:rPr>
      </w:pPr>
      <w:proofErr w:type="spellStart"/>
      <w:ins w:id="2501" w:author="Marta" w:date="2024-12-17T22:17:00Z">
        <w:r w:rsidRPr="00DA732F">
          <w:rPr>
            <w:rFonts w:ascii="Courier New" w:hAnsi="Courier New" w:cs="Courier New"/>
            <w:sz w:val="24"/>
            <w:szCs w:val="24"/>
            <w:lang w:val="ru-BY"/>
            <w:rPrChange w:id="2502" w:author="Marta" w:date="2024-12-17T22:17:00Z">
              <w:rPr>
                <w:lang w:val="ru-BY"/>
              </w:rPr>
            </w:rPrChange>
          </w:rPr>
          <w:t>execute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503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504" w:author="Marta" w:date="2024-12-17T22:17:00Z">
              <w:rPr>
                <w:lang w:val="ru-BY"/>
              </w:rPr>
            </w:rPrChange>
          </w:rPr>
          <w:t>function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505" w:author="Marta" w:date="2024-12-17T22:17:00Z">
              <w:rPr>
                <w:lang w:val="ru-BY"/>
              </w:rPr>
            </w:rPrChange>
          </w:rPr>
          <w:t xml:space="preserve">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ru-BY"/>
            <w:rPrChange w:id="2506" w:author="Marta" w:date="2024-12-17T22:17:00Z">
              <w:rPr>
                <w:lang w:val="ru-BY"/>
              </w:rPr>
            </w:rPrChange>
          </w:rPr>
          <w:t>adding_jewelry_trigger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ru-BY"/>
            <w:rPrChange w:id="2507" w:author="Marta" w:date="2024-12-17T22:17:00Z">
              <w:rPr>
                <w:lang w:val="ru-BY"/>
              </w:rPr>
            </w:rPrChange>
          </w:rPr>
          <w:t>();</w:t>
        </w:r>
      </w:ins>
    </w:p>
    <w:p w14:paraId="0A0B9A26" w14:textId="3DDEF5D1" w:rsidR="00DA732F" w:rsidRDefault="00DA732F">
      <w:pPr>
        <w:pStyle w:val="2"/>
        <w:numPr>
          <w:ilvl w:val="0"/>
          <w:numId w:val="0"/>
        </w:numPr>
        <w:rPr>
          <w:ins w:id="2508" w:author="Marta" w:date="2024-12-17T22:18:00Z"/>
        </w:rPr>
        <w:pPrChange w:id="2509" w:author="Marta" w:date="2024-12-17T23:29:00Z">
          <w:pPr>
            <w:pStyle w:val="2"/>
            <w:ind w:left="709" w:firstLine="0"/>
          </w:pPr>
        </w:pPrChange>
      </w:pPr>
      <w:ins w:id="2510" w:author="Marta" w:date="2024-12-17T22:17:00Z">
        <w:r>
          <w:rPr>
            <w:lang w:val="ru-BY"/>
          </w:rPr>
          <w:br w:type="page"/>
        </w:r>
        <w:bookmarkStart w:id="2511" w:name="_Toc185369836"/>
        <w:r>
          <w:lastRenderedPageBreak/>
          <w:t xml:space="preserve">Приложение </w:t>
        </w:r>
      </w:ins>
      <w:ins w:id="2512" w:author="Marta" w:date="2024-12-17T22:18:00Z">
        <w:r>
          <w:t>Д</w:t>
        </w:r>
        <w:bookmarkEnd w:id="2511"/>
      </w:ins>
    </w:p>
    <w:p w14:paraId="2D891AC9" w14:textId="14CD3057" w:rsidR="00DA732F" w:rsidRDefault="00DA732F" w:rsidP="00DA732F">
      <w:pPr>
        <w:jc w:val="center"/>
        <w:rPr>
          <w:ins w:id="2513" w:author="Marta" w:date="2024-12-17T22:19:00Z"/>
          <w:b/>
        </w:rPr>
      </w:pPr>
      <w:ins w:id="2514" w:author="Marta" w:date="2024-12-17T22:18:00Z">
        <w:r>
          <w:rPr>
            <w:b/>
          </w:rPr>
          <w:t xml:space="preserve">Листинг создания процедуры </w:t>
        </w:r>
      </w:ins>
      <w:ins w:id="2515" w:author="Marta" w:date="2024-12-17T22:19:00Z">
        <w:r>
          <w:rPr>
            <w:b/>
          </w:rPr>
          <w:t>для выполнения технологии</w:t>
        </w:r>
      </w:ins>
    </w:p>
    <w:p w14:paraId="34EDCC69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16" w:author="Marta" w:date="2024-12-17T22:20:00Z"/>
          <w:rFonts w:ascii="Courier New" w:hAnsi="Courier New" w:cs="Courier New"/>
          <w:sz w:val="24"/>
          <w:szCs w:val="24"/>
          <w:lang w:val="en-US"/>
          <w:rPrChange w:id="2517" w:author="Marta" w:date="2024-12-17T22:20:00Z">
            <w:rPr>
              <w:ins w:id="2518" w:author="Marta" w:date="2024-12-17T22:20:00Z"/>
            </w:rPr>
          </w:rPrChange>
        </w:rPr>
        <w:pPrChange w:id="2519" w:author="Marta" w:date="2024-12-17T22:20:00Z">
          <w:pPr/>
        </w:pPrChange>
      </w:pPr>
      <w:ins w:id="2520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21" w:author="Marta" w:date="2024-12-17T22:20:00Z">
              <w:rPr/>
            </w:rPrChange>
          </w:rPr>
          <w:t xml:space="preserve">CREATE OR REPLACE PROCEDURE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22" w:author="Marta" w:date="2024-12-17T22:20:00Z">
              <w:rPr/>
            </w:rPrChange>
          </w:rPr>
          <w:t>fill_db_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23" w:author="Marta" w:date="2024-12-17T22:20:00Z">
              <w:rPr/>
            </w:rPrChange>
          </w:rPr>
          <w:t>monitoring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24" w:author="Marta" w:date="2024-12-17T22:20:00Z">
              <w:rPr/>
            </w:rPrChange>
          </w:rPr>
          <w:t>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25" w:author="Marta" w:date="2024-12-17T22:20:00Z">
              <w:rPr/>
            </w:rPrChange>
          </w:rPr>
          <w:t>)</w:t>
        </w:r>
      </w:ins>
    </w:p>
    <w:p w14:paraId="21C7A09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26" w:author="Marta" w:date="2024-12-17T22:20:00Z"/>
          <w:rFonts w:ascii="Courier New" w:hAnsi="Courier New" w:cs="Courier New"/>
          <w:sz w:val="24"/>
          <w:szCs w:val="24"/>
          <w:lang w:val="en-US"/>
          <w:rPrChange w:id="2527" w:author="Marta" w:date="2024-12-17T22:20:00Z">
            <w:rPr>
              <w:ins w:id="2528" w:author="Marta" w:date="2024-12-17T22:20:00Z"/>
            </w:rPr>
          </w:rPrChange>
        </w:rPr>
        <w:pPrChange w:id="2529" w:author="Marta" w:date="2024-12-17T22:20:00Z">
          <w:pPr/>
        </w:pPrChange>
      </w:pPr>
      <w:ins w:id="2530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31" w:author="Marta" w:date="2024-12-17T22:20:00Z">
              <w:rPr/>
            </w:rPrChange>
          </w:rPr>
          <w:t xml:space="preserve">LANGUAGE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32" w:author="Marta" w:date="2024-12-17T22:20:00Z">
              <w:rPr/>
            </w:rPrChange>
          </w:rPr>
          <w:t>plpgsql</w:t>
        </w:r>
        <w:proofErr w:type="spellEnd"/>
      </w:ins>
    </w:p>
    <w:p w14:paraId="0269003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33" w:author="Marta" w:date="2024-12-17T22:20:00Z"/>
          <w:rFonts w:ascii="Courier New" w:hAnsi="Courier New" w:cs="Courier New"/>
          <w:sz w:val="24"/>
          <w:szCs w:val="24"/>
          <w:lang w:val="en-US"/>
          <w:rPrChange w:id="2534" w:author="Marta" w:date="2024-12-17T22:20:00Z">
            <w:rPr>
              <w:ins w:id="2535" w:author="Marta" w:date="2024-12-17T22:20:00Z"/>
            </w:rPr>
          </w:rPrChange>
        </w:rPr>
        <w:pPrChange w:id="2536" w:author="Marta" w:date="2024-12-17T22:20:00Z">
          <w:pPr/>
        </w:pPrChange>
      </w:pPr>
      <w:ins w:id="2537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38" w:author="Marta" w:date="2024-12-17T22:20:00Z">
              <w:rPr/>
            </w:rPrChange>
          </w:rPr>
          <w:t>AS $$</w:t>
        </w:r>
      </w:ins>
    </w:p>
    <w:p w14:paraId="113A611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39" w:author="Marta" w:date="2024-12-17T22:20:00Z"/>
          <w:rFonts w:ascii="Courier New" w:hAnsi="Courier New" w:cs="Courier New"/>
          <w:sz w:val="24"/>
          <w:szCs w:val="24"/>
          <w:lang w:val="en-US"/>
          <w:rPrChange w:id="2540" w:author="Marta" w:date="2024-12-17T22:20:00Z">
            <w:rPr>
              <w:ins w:id="2541" w:author="Marta" w:date="2024-12-17T22:20:00Z"/>
            </w:rPr>
          </w:rPrChange>
        </w:rPr>
        <w:pPrChange w:id="2542" w:author="Marta" w:date="2024-12-17T22:20:00Z">
          <w:pPr/>
        </w:pPrChange>
      </w:pPr>
      <w:ins w:id="2543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44" w:author="Marta" w:date="2024-12-17T22:20:00Z">
              <w:rPr/>
            </w:rPrChange>
          </w:rPr>
          <w:t>DECLARE</w:t>
        </w:r>
      </w:ins>
    </w:p>
    <w:p w14:paraId="07ABE67C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45" w:author="Marta" w:date="2024-12-17T22:20:00Z"/>
          <w:rFonts w:ascii="Courier New" w:hAnsi="Courier New" w:cs="Courier New"/>
          <w:sz w:val="24"/>
          <w:szCs w:val="24"/>
          <w:lang w:val="en-US"/>
          <w:rPrChange w:id="2546" w:author="Marta" w:date="2024-12-17T22:20:00Z">
            <w:rPr>
              <w:ins w:id="2547" w:author="Marta" w:date="2024-12-17T22:20:00Z"/>
            </w:rPr>
          </w:rPrChange>
        </w:rPr>
        <w:pPrChange w:id="2548" w:author="Marta" w:date="2024-12-17T22:20:00Z">
          <w:pPr/>
        </w:pPrChange>
      </w:pPr>
      <w:ins w:id="254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50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51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52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53" w:author="Marta" w:date="2024-12-17T22:20:00Z">
              <w:rPr/>
            </w:rPrChange>
          </w:rPr>
          <w:t>VARCHAR(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54" w:author="Marta" w:date="2024-12-17T22:20:00Z">
              <w:rPr/>
            </w:rPrChange>
          </w:rPr>
          <w:t xml:space="preserve">255) :=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55" w:author="Marta" w:date="2024-12-17T22:20:00Z">
              <w:rPr/>
            </w:rPrChange>
          </w:rPr>
          <w:t>current_database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56" w:author="Marta" w:date="2024-12-17T22:20:00Z">
              <w:rPr/>
            </w:rPrChange>
          </w:rPr>
          <w:t xml:space="preserve">(); </w:t>
        </w:r>
      </w:ins>
    </w:p>
    <w:p w14:paraId="68B5EAD3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57" w:author="Marta" w:date="2024-12-17T22:20:00Z"/>
          <w:rFonts w:ascii="Courier New" w:hAnsi="Courier New" w:cs="Courier New"/>
          <w:sz w:val="24"/>
          <w:szCs w:val="24"/>
          <w:lang w:val="en-US"/>
          <w:rPrChange w:id="2558" w:author="Marta" w:date="2024-12-17T22:20:00Z">
            <w:rPr>
              <w:ins w:id="2559" w:author="Marta" w:date="2024-12-17T22:20:00Z"/>
            </w:rPr>
          </w:rPrChange>
        </w:rPr>
        <w:pPrChange w:id="2560" w:author="Marta" w:date="2024-12-17T22:20:00Z">
          <w:pPr/>
        </w:pPrChange>
      </w:pPr>
      <w:ins w:id="256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6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63" w:author="Marta" w:date="2024-12-17T22:20:00Z">
              <w:rPr/>
            </w:rPrChange>
          </w:rPr>
          <w:t>total_size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64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65" w:author="Marta" w:date="2024-12-17T22:20:00Z">
              <w:rPr/>
            </w:rPrChange>
          </w:rPr>
          <w:t>VARCHAR(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66" w:author="Marta" w:date="2024-12-17T22:20:00Z">
              <w:rPr/>
            </w:rPrChange>
          </w:rPr>
          <w:t>50);</w:t>
        </w:r>
      </w:ins>
    </w:p>
    <w:p w14:paraId="25FEA14E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67" w:author="Marta" w:date="2024-12-17T22:20:00Z"/>
          <w:rFonts w:ascii="Courier New" w:hAnsi="Courier New" w:cs="Courier New"/>
          <w:sz w:val="24"/>
          <w:szCs w:val="24"/>
          <w:lang w:val="en-US"/>
          <w:rPrChange w:id="2568" w:author="Marta" w:date="2024-12-17T22:20:00Z">
            <w:rPr>
              <w:ins w:id="2569" w:author="Marta" w:date="2024-12-17T22:20:00Z"/>
            </w:rPr>
          </w:rPrChange>
        </w:rPr>
        <w:pPrChange w:id="2570" w:author="Marta" w:date="2024-12-17T22:20:00Z">
          <w:pPr/>
        </w:pPrChange>
      </w:pPr>
      <w:ins w:id="257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7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73" w:author="Marta" w:date="2024-12-17T22:20:00Z">
              <w:rPr/>
            </w:rPrChange>
          </w:rPr>
          <w:t>table_size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74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75" w:author="Marta" w:date="2024-12-17T22:20:00Z">
              <w:rPr/>
            </w:rPrChange>
          </w:rPr>
          <w:t>VARCHAR(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76" w:author="Marta" w:date="2024-12-17T22:20:00Z">
              <w:rPr/>
            </w:rPrChange>
          </w:rPr>
          <w:t>50);</w:t>
        </w:r>
      </w:ins>
    </w:p>
    <w:p w14:paraId="347F0275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77" w:author="Marta" w:date="2024-12-17T22:20:00Z"/>
          <w:rFonts w:ascii="Courier New" w:hAnsi="Courier New" w:cs="Courier New"/>
          <w:sz w:val="24"/>
          <w:szCs w:val="24"/>
          <w:lang w:val="en-US"/>
          <w:rPrChange w:id="2578" w:author="Marta" w:date="2024-12-17T22:20:00Z">
            <w:rPr>
              <w:ins w:id="2579" w:author="Marta" w:date="2024-12-17T22:20:00Z"/>
            </w:rPr>
          </w:rPrChange>
        </w:rPr>
        <w:pPrChange w:id="2580" w:author="Marta" w:date="2024-12-17T22:20:00Z">
          <w:pPr/>
        </w:pPrChange>
      </w:pPr>
      <w:ins w:id="258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8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83" w:author="Marta" w:date="2024-12-17T22:20:00Z">
              <w:rPr/>
            </w:rPrChange>
          </w:rPr>
          <w:t>index_size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84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85" w:author="Marta" w:date="2024-12-17T22:20:00Z">
              <w:rPr/>
            </w:rPrChange>
          </w:rPr>
          <w:t>VARCHAR(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86" w:author="Marta" w:date="2024-12-17T22:20:00Z">
              <w:rPr/>
            </w:rPrChange>
          </w:rPr>
          <w:t>50);</w:t>
        </w:r>
      </w:ins>
    </w:p>
    <w:p w14:paraId="078E032C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87" w:author="Marta" w:date="2024-12-17T22:20:00Z"/>
          <w:rFonts w:ascii="Courier New" w:hAnsi="Courier New" w:cs="Courier New"/>
          <w:sz w:val="24"/>
          <w:szCs w:val="24"/>
          <w:lang w:val="en-US"/>
          <w:rPrChange w:id="2588" w:author="Marta" w:date="2024-12-17T22:20:00Z">
            <w:rPr>
              <w:ins w:id="2589" w:author="Marta" w:date="2024-12-17T22:20:00Z"/>
            </w:rPr>
          </w:rPrChange>
        </w:rPr>
        <w:pPrChange w:id="2590" w:author="Marta" w:date="2024-12-17T22:20:00Z">
          <w:pPr/>
        </w:pPrChange>
      </w:pPr>
      <w:ins w:id="259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59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93" w:author="Marta" w:date="2024-12-17T22:20:00Z">
              <w:rPr/>
            </w:rPrChange>
          </w:rPr>
          <w:t>used_space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94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595" w:author="Marta" w:date="2024-12-17T22:20:00Z">
              <w:rPr/>
            </w:rPrChange>
          </w:rPr>
          <w:t>VARCHAR(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596" w:author="Marta" w:date="2024-12-17T22:20:00Z">
              <w:rPr/>
            </w:rPrChange>
          </w:rPr>
          <w:t>50);</w:t>
        </w:r>
      </w:ins>
    </w:p>
    <w:p w14:paraId="6E1C591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597" w:author="Marta" w:date="2024-12-17T22:20:00Z"/>
          <w:rFonts w:ascii="Courier New" w:hAnsi="Courier New" w:cs="Courier New"/>
          <w:sz w:val="24"/>
          <w:szCs w:val="24"/>
          <w:lang w:val="en-US"/>
          <w:rPrChange w:id="2598" w:author="Marta" w:date="2024-12-17T22:20:00Z">
            <w:rPr>
              <w:ins w:id="2599" w:author="Marta" w:date="2024-12-17T22:20:00Z"/>
            </w:rPr>
          </w:rPrChange>
        </w:rPr>
        <w:pPrChange w:id="2600" w:author="Marta" w:date="2024-12-17T22:20:00Z">
          <w:pPr/>
        </w:pPrChange>
      </w:pPr>
      <w:ins w:id="260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0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03" w:author="Marta" w:date="2024-12-17T22:20:00Z">
              <w:rPr/>
            </w:rPrChange>
          </w:rPr>
          <w:t>active_conn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04" w:author="Marta" w:date="2024-12-17T22:20:00Z">
              <w:rPr/>
            </w:rPrChange>
          </w:rPr>
          <w:t xml:space="preserve"> INTEGER;</w:t>
        </w:r>
      </w:ins>
    </w:p>
    <w:p w14:paraId="5092CAB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05" w:author="Marta" w:date="2024-12-17T22:20:00Z"/>
          <w:rFonts w:ascii="Courier New" w:hAnsi="Courier New" w:cs="Courier New"/>
          <w:sz w:val="24"/>
          <w:szCs w:val="24"/>
          <w:lang w:val="en-US"/>
          <w:rPrChange w:id="2606" w:author="Marta" w:date="2024-12-17T22:20:00Z">
            <w:rPr>
              <w:ins w:id="2607" w:author="Marta" w:date="2024-12-17T22:20:00Z"/>
            </w:rPr>
          </w:rPrChange>
        </w:rPr>
        <w:pPrChange w:id="2608" w:author="Marta" w:date="2024-12-17T22:20:00Z">
          <w:pPr/>
        </w:pPrChange>
      </w:pPr>
      <w:ins w:id="260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10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11" w:author="Marta" w:date="2024-12-17T22:20:00Z">
              <w:rPr/>
            </w:rPrChange>
          </w:rPr>
          <w:t>idle_conn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12" w:author="Marta" w:date="2024-12-17T22:20:00Z">
              <w:rPr/>
            </w:rPrChange>
          </w:rPr>
          <w:t xml:space="preserve"> INTEGER;</w:t>
        </w:r>
      </w:ins>
    </w:p>
    <w:p w14:paraId="2A77454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13" w:author="Marta" w:date="2024-12-17T22:20:00Z"/>
          <w:rFonts w:ascii="Courier New" w:hAnsi="Courier New" w:cs="Courier New"/>
          <w:sz w:val="24"/>
          <w:szCs w:val="24"/>
          <w:lang w:val="en-US"/>
          <w:rPrChange w:id="2614" w:author="Marta" w:date="2024-12-17T22:20:00Z">
            <w:rPr>
              <w:ins w:id="2615" w:author="Marta" w:date="2024-12-17T22:20:00Z"/>
            </w:rPr>
          </w:rPrChange>
        </w:rPr>
        <w:pPrChange w:id="2616" w:author="Marta" w:date="2024-12-17T22:20:00Z">
          <w:pPr/>
        </w:pPrChange>
      </w:pPr>
      <w:ins w:id="2617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18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19" w:author="Marta" w:date="2024-12-17T22:20:00Z">
              <w:rPr/>
            </w:rPrChange>
          </w:rPr>
          <w:t>total_conn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20" w:author="Marta" w:date="2024-12-17T22:20:00Z">
              <w:rPr/>
            </w:rPrChange>
          </w:rPr>
          <w:t xml:space="preserve"> INTEGER;</w:t>
        </w:r>
      </w:ins>
    </w:p>
    <w:p w14:paraId="3CA90E6E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21" w:author="Marta" w:date="2024-12-17T22:20:00Z"/>
          <w:rFonts w:ascii="Courier New" w:hAnsi="Courier New" w:cs="Courier New"/>
          <w:sz w:val="24"/>
          <w:szCs w:val="24"/>
          <w:lang w:val="en-US"/>
          <w:rPrChange w:id="2622" w:author="Marta" w:date="2024-12-17T22:20:00Z">
            <w:rPr>
              <w:ins w:id="2623" w:author="Marta" w:date="2024-12-17T22:20:00Z"/>
            </w:rPr>
          </w:rPrChange>
        </w:rPr>
        <w:pPrChange w:id="2624" w:author="Marta" w:date="2024-12-17T22:20:00Z">
          <w:pPr/>
        </w:pPrChange>
      </w:pPr>
      <w:ins w:id="262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26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27" w:author="Marta" w:date="2024-12-17T22:20:00Z">
              <w:rPr/>
            </w:rPrChange>
          </w:rPr>
          <w:t>total_commits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28" w:author="Marta" w:date="2024-12-17T22:20:00Z">
              <w:rPr/>
            </w:rPrChange>
          </w:rPr>
          <w:t xml:space="preserve"> INTEGER;</w:t>
        </w:r>
      </w:ins>
    </w:p>
    <w:p w14:paraId="3C9B6BCD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29" w:author="Marta" w:date="2024-12-17T22:20:00Z"/>
          <w:rFonts w:ascii="Courier New" w:hAnsi="Courier New" w:cs="Courier New"/>
          <w:sz w:val="24"/>
          <w:szCs w:val="24"/>
          <w:lang w:val="en-US"/>
          <w:rPrChange w:id="2630" w:author="Marta" w:date="2024-12-17T22:20:00Z">
            <w:rPr>
              <w:ins w:id="2631" w:author="Marta" w:date="2024-12-17T22:20:00Z"/>
            </w:rPr>
          </w:rPrChange>
        </w:rPr>
        <w:pPrChange w:id="2632" w:author="Marta" w:date="2024-12-17T22:20:00Z">
          <w:pPr/>
        </w:pPrChange>
      </w:pPr>
      <w:ins w:id="2633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34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35" w:author="Marta" w:date="2024-12-17T22:20:00Z">
              <w:rPr/>
            </w:rPrChange>
          </w:rPr>
          <w:t>total_rollbacks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36" w:author="Marta" w:date="2024-12-17T22:20:00Z">
              <w:rPr/>
            </w:rPrChange>
          </w:rPr>
          <w:t xml:space="preserve"> INTEGER;</w:t>
        </w:r>
      </w:ins>
    </w:p>
    <w:p w14:paraId="31836925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37" w:author="Marta" w:date="2024-12-17T22:20:00Z"/>
          <w:rFonts w:ascii="Courier New" w:hAnsi="Courier New" w:cs="Courier New"/>
          <w:sz w:val="24"/>
          <w:szCs w:val="24"/>
          <w:lang w:val="en-US"/>
          <w:rPrChange w:id="2638" w:author="Marta" w:date="2024-12-17T22:20:00Z">
            <w:rPr>
              <w:ins w:id="2639" w:author="Marta" w:date="2024-12-17T22:20:00Z"/>
            </w:rPr>
          </w:rPrChange>
        </w:rPr>
        <w:pPrChange w:id="2640" w:author="Marta" w:date="2024-12-17T22:20:00Z">
          <w:pPr/>
        </w:pPrChange>
      </w:pPr>
      <w:ins w:id="264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42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43" w:author="Marta" w:date="2024-12-17T22:20:00Z">
              <w:rPr/>
            </w:rPrChange>
          </w:rPr>
          <w:t>deadlock_count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44" w:author="Marta" w:date="2024-12-17T22:20:00Z">
              <w:rPr/>
            </w:rPrChange>
          </w:rPr>
          <w:t xml:space="preserve"> INTEGER;  </w:t>
        </w:r>
      </w:ins>
    </w:p>
    <w:p w14:paraId="196589D5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45" w:author="Marta" w:date="2024-12-17T22:20:00Z"/>
          <w:rFonts w:ascii="Courier New" w:hAnsi="Courier New" w:cs="Courier New"/>
          <w:sz w:val="24"/>
          <w:szCs w:val="24"/>
          <w:lang w:val="en-US"/>
          <w:rPrChange w:id="2646" w:author="Marta" w:date="2024-12-17T22:20:00Z">
            <w:rPr>
              <w:ins w:id="2647" w:author="Marta" w:date="2024-12-17T22:20:00Z"/>
            </w:rPr>
          </w:rPrChange>
        </w:rPr>
        <w:pPrChange w:id="2648" w:author="Marta" w:date="2024-12-17T22:20:00Z">
          <w:pPr/>
        </w:pPrChange>
      </w:pPr>
      <w:ins w:id="264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50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51" w:author="Marta" w:date="2024-12-17T22:20:00Z">
              <w:rPr/>
            </w:rPrChange>
          </w:rPr>
          <w:t>critical_errors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52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53" w:author="Marta" w:date="2024-12-17T22:20:00Z">
              <w:rPr/>
            </w:rPrChange>
          </w:rPr>
          <w:t>INTEGER :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54" w:author="Marta" w:date="2024-12-17T22:20:00Z">
              <w:rPr/>
            </w:rPrChange>
          </w:rPr>
          <w:t xml:space="preserve">= 0;  </w:t>
        </w:r>
      </w:ins>
    </w:p>
    <w:p w14:paraId="67657E9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55" w:author="Marta" w:date="2024-12-17T22:20:00Z"/>
          <w:rFonts w:ascii="Courier New" w:hAnsi="Courier New" w:cs="Courier New"/>
          <w:sz w:val="24"/>
          <w:szCs w:val="24"/>
          <w:lang w:val="en-US"/>
          <w:rPrChange w:id="2656" w:author="Marta" w:date="2024-12-17T22:20:00Z">
            <w:rPr>
              <w:ins w:id="2657" w:author="Marta" w:date="2024-12-17T22:20:00Z"/>
            </w:rPr>
          </w:rPrChange>
        </w:rPr>
        <w:pPrChange w:id="2658" w:author="Marta" w:date="2024-12-17T22:20:00Z">
          <w:pPr/>
        </w:pPrChange>
      </w:pPr>
      <w:ins w:id="265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60" w:author="Marta" w:date="2024-12-17T22:20:00Z">
              <w:rPr/>
            </w:rPrChange>
          </w:rPr>
          <w:t xml:space="preserve">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61" w:author="Marta" w:date="2024-12-17T22:20:00Z">
              <w:rPr/>
            </w:rPrChange>
          </w:rPr>
          <w:t>warning_errors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62" w:author="Marta" w:date="2024-12-17T22:20:00Z">
              <w:rPr/>
            </w:rPrChange>
          </w:rPr>
          <w:t xml:space="preserve">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63" w:author="Marta" w:date="2024-12-17T22:20:00Z">
              <w:rPr/>
            </w:rPrChange>
          </w:rPr>
          <w:t>INTEGER :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64" w:author="Marta" w:date="2024-12-17T22:20:00Z">
              <w:rPr/>
            </w:rPrChange>
          </w:rPr>
          <w:t xml:space="preserve">= 0;   </w:t>
        </w:r>
      </w:ins>
    </w:p>
    <w:p w14:paraId="3BB6CC10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65" w:author="Marta" w:date="2024-12-17T22:20:00Z"/>
          <w:rFonts w:ascii="Courier New" w:hAnsi="Courier New" w:cs="Courier New"/>
          <w:sz w:val="24"/>
          <w:szCs w:val="24"/>
          <w:lang w:val="en-US"/>
          <w:rPrChange w:id="2666" w:author="Marta" w:date="2024-12-17T22:20:00Z">
            <w:rPr>
              <w:ins w:id="2667" w:author="Marta" w:date="2024-12-17T22:20:00Z"/>
            </w:rPr>
          </w:rPrChange>
        </w:rPr>
        <w:pPrChange w:id="2668" w:author="Marta" w:date="2024-12-17T22:20:00Z">
          <w:pPr/>
        </w:pPrChange>
      </w:pPr>
      <w:ins w:id="266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70" w:author="Marta" w:date="2024-12-17T22:20:00Z">
              <w:rPr/>
            </w:rPrChange>
          </w:rPr>
          <w:t>BEGIN</w:t>
        </w:r>
      </w:ins>
    </w:p>
    <w:p w14:paraId="6EBF4DC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71" w:author="Marta" w:date="2024-12-17T22:20:00Z"/>
          <w:rFonts w:ascii="Courier New" w:hAnsi="Courier New" w:cs="Courier New"/>
          <w:sz w:val="24"/>
          <w:szCs w:val="24"/>
          <w:lang w:val="en-US"/>
          <w:rPrChange w:id="2672" w:author="Marta" w:date="2024-12-17T22:20:00Z">
            <w:rPr>
              <w:ins w:id="2673" w:author="Marta" w:date="2024-12-17T22:20:00Z"/>
            </w:rPr>
          </w:rPrChange>
        </w:rPr>
        <w:pPrChange w:id="2674" w:author="Marta" w:date="2024-12-17T22:20:00Z">
          <w:pPr/>
        </w:pPrChange>
      </w:pPr>
      <w:ins w:id="267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76" w:author="Marta" w:date="2024-12-17T22:20:00Z">
              <w:rPr/>
            </w:rPrChange>
          </w:rPr>
          <w:t xml:space="preserve">    SELECT </w:t>
        </w:r>
      </w:ins>
    </w:p>
    <w:p w14:paraId="3C181F4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77" w:author="Marta" w:date="2024-12-17T22:20:00Z"/>
          <w:rFonts w:ascii="Courier New" w:hAnsi="Courier New" w:cs="Courier New"/>
          <w:sz w:val="24"/>
          <w:szCs w:val="24"/>
          <w:lang w:val="en-US"/>
          <w:rPrChange w:id="2678" w:author="Marta" w:date="2024-12-17T22:20:00Z">
            <w:rPr>
              <w:ins w:id="2679" w:author="Marta" w:date="2024-12-17T22:20:00Z"/>
            </w:rPr>
          </w:rPrChange>
        </w:rPr>
        <w:pPrChange w:id="2680" w:author="Marta" w:date="2024-12-17T22:20:00Z">
          <w:pPr/>
        </w:pPrChange>
      </w:pPr>
      <w:ins w:id="268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8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83" w:author="Marta" w:date="2024-12-17T22:20:00Z">
              <w:rPr/>
            </w:rPrChange>
          </w:rPr>
          <w:t>pg_size_pretty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84" w:author="Marta" w:date="2024-12-17T22:20:00Z">
              <w:rPr/>
            </w:rPrChange>
          </w:rPr>
          <w:t>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85" w:author="Marta" w:date="2024-12-17T22:20:00Z">
              <w:rPr/>
            </w:rPrChange>
          </w:rPr>
          <w:t>pg_database_size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86" w:author="Marta" w:date="2024-12-17T22:20:00Z">
              <w:rPr/>
            </w:rPrChange>
          </w:rPr>
          <w:t>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87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88" w:author="Marta" w:date="2024-12-17T22:20:00Z">
              <w:rPr/>
            </w:rPrChange>
          </w:rPr>
          <w:t xml:space="preserve">))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689" w:author="Marta" w:date="2024-12-17T22:20:00Z">
              <w:rPr/>
            </w:rPrChange>
          </w:rPr>
          <w:t>total_size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690" w:author="Marta" w:date="2024-12-17T22:20:00Z">
              <w:rPr/>
            </w:rPrChange>
          </w:rPr>
          <w:t>;</w:t>
        </w:r>
      </w:ins>
    </w:p>
    <w:p w14:paraId="0474484D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91" w:author="Marta" w:date="2024-12-17T22:20:00Z"/>
          <w:rFonts w:ascii="Courier New" w:hAnsi="Courier New" w:cs="Courier New"/>
          <w:sz w:val="24"/>
          <w:szCs w:val="24"/>
          <w:lang w:val="en-US"/>
          <w:rPrChange w:id="2692" w:author="Marta" w:date="2024-12-17T22:20:00Z">
            <w:rPr>
              <w:ins w:id="2693" w:author="Marta" w:date="2024-12-17T22:20:00Z"/>
            </w:rPr>
          </w:rPrChange>
        </w:rPr>
        <w:pPrChange w:id="2694" w:author="Marta" w:date="2024-12-17T22:20:00Z">
          <w:pPr/>
        </w:pPrChange>
      </w:pPr>
      <w:ins w:id="269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696" w:author="Marta" w:date="2024-12-17T22:20:00Z">
              <w:rPr/>
            </w:rPrChange>
          </w:rPr>
          <w:t xml:space="preserve">    SELECT </w:t>
        </w:r>
      </w:ins>
    </w:p>
    <w:p w14:paraId="7C066838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697" w:author="Marta" w:date="2024-12-17T22:20:00Z"/>
          <w:rFonts w:ascii="Courier New" w:hAnsi="Courier New" w:cs="Courier New"/>
          <w:sz w:val="24"/>
          <w:szCs w:val="24"/>
          <w:lang w:val="en-US"/>
          <w:rPrChange w:id="2698" w:author="Marta" w:date="2024-12-17T22:20:00Z">
            <w:rPr>
              <w:ins w:id="2699" w:author="Marta" w:date="2024-12-17T22:20:00Z"/>
            </w:rPr>
          </w:rPrChange>
        </w:rPr>
        <w:pPrChange w:id="2700" w:author="Marta" w:date="2024-12-17T22:20:00Z">
          <w:pPr/>
        </w:pPrChange>
      </w:pPr>
      <w:ins w:id="270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0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03" w:author="Marta" w:date="2024-12-17T22:20:00Z">
              <w:rPr/>
            </w:rPrChange>
          </w:rPr>
          <w:t>pg_size_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04" w:author="Marta" w:date="2024-12-17T22:20:00Z">
              <w:rPr/>
            </w:rPrChange>
          </w:rPr>
          <w:t>pretty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05" w:author="Marta" w:date="2024-12-17T22:20:00Z">
              <w:rPr/>
            </w:rPrChange>
          </w:rPr>
          <w:t>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06" w:author="Marta" w:date="2024-12-17T22:20:00Z">
              <w:rPr/>
            </w:rPrChange>
          </w:rPr>
          <w:t>SUM(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07" w:author="Marta" w:date="2024-12-17T22:20:00Z">
              <w:rPr/>
            </w:rPrChange>
          </w:rPr>
          <w:t>pg_total_relation_size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08" w:author="Marta" w:date="2024-12-17T22:20:00Z">
              <w:rPr/>
            </w:rPrChange>
          </w:rPr>
          <w:t>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09" w:author="Marta" w:date="2024-12-17T22:20:00Z">
              <w:rPr/>
            </w:rPrChange>
          </w:rPr>
          <w:t>oid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10" w:author="Marta" w:date="2024-12-17T22:20:00Z">
              <w:rPr/>
            </w:rPrChange>
          </w:rPr>
          <w:t xml:space="preserve">)))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11" w:author="Marta" w:date="2024-12-17T22:20:00Z">
              <w:rPr/>
            </w:rPrChange>
          </w:rPr>
          <w:t>table_size</w:t>
        </w:r>
        <w:proofErr w:type="spellEnd"/>
      </w:ins>
    </w:p>
    <w:p w14:paraId="1CD919AB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12" w:author="Marta" w:date="2024-12-17T22:20:00Z"/>
          <w:rFonts w:ascii="Courier New" w:hAnsi="Courier New" w:cs="Courier New"/>
          <w:sz w:val="24"/>
          <w:szCs w:val="24"/>
          <w:lang w:val="en-US"/>
          <w:rPrChange w:id="2713" w:author="Marta" w:date="2024-12-17T22:20:00Z">
            <w:rPr>
              <w:ins w:id="2714" w:author="Marta" w:date="2024-12-17T22:20:00Z"/>
            </w:rPr>
          </w:rPrChange>
        </w:rPr>
        <w:pPrChange w:id="2715" w:author="Marta" w:date="2024-12-17T22:20:00Z">
          <w:pPr/>
        </w:pPrChange>
      </w:pPr>
      <w:ins w:id="2716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17" w:author="Marta" w:date="2024-12-17T22:20:00Z">
              <w:rPr/>
            </w:rPrChange>
          </w:rPr>
          <w:t xml:space="preserve">    FROM </w:t>
        </w:r>
      </w:ins>
    </w:p>
    <w:p w14:paraId="4FBA6932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18" w:author="Marta" w:date="2024-12-17T22:20:00Z"/>
          <w:rFonts w:ascii="Courier New" w:hAnsi="Courier New" w:cs="Courier New"/>
          <w:sz w:val="24"/>
          <w:szCs w:val="24"/>
          <w:lang w:val="en-US"/>
          <w:rPrChange w:id="2719" w:author="Marta" w:date="2024-12-17T22:20:00Z">
            <w:rPr>
              <w:ins w:id="2720" w:author="Marta" w:date="2024-12-17T22:20:00Z"/>
            </w:rPr>
          </w:rPrChange>
        </w:rPr>
        <w:pPrChange w:id="2721" w:author="Marta" w:date="2024-12-17T22:20:00Z">
          <w:pPr/>
        </w:pPrChange>
      </w:pPr>
      <w:ins w:id="2722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23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24" w:author="Marta" w:date="2024-12-17T22:20:00Z">
              <w:rPr/>
            </w:rPrChange>
          </w:rPr>
          <w:t>pg_class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25" w:author="Marta" w:date="2024-12-17T22:20:00Z">
              <w:rPr/>
            </w:rPrChange>
          </w:rPr>
          <w:t xml:space="preserve"> </w:t>
        </w:r>
      </w:ins>
    </w:p>
    <w:p w14:paraId="3D628638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26" w:author="Marta" w:date="2024-12-17T22:20:00Z"/>
          <w:rFonts w:ascii="Courier New" w:hAnsi="Courier New" w:cs="Courier New"/>
          <w:sz w:val="24"/>
          <w:szCs w:val="24"/>
          <w:lang w:val="en-US"/>
          <w:rPrChange w:id="2727" w:author="Marta" w:date="2024-12-17T22:20:00Z">
            <w:rPr>
              <w:ins w:id="2728" w:author="Marta" w:date="2024-12-17T22:20:00Z"/>
            </w:rPr>
          </w:rPrChange>
        </w:rPr>
        <w:pPrChange w:id="2729" w:author="Marta" w:date="2024-12-17T22:20:00Z">
          <w:pPr/>
        </w:pPrChange>
      </w:pPr>
      <w:ins w:id="2730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31" w:author="Marta" w:date="2024-12-17T22:20:00Z">
              <w:rPr/>
            </w:rPrChange>
          </w:rPr>
          <w:t xml:space="preserve">    WHERE </w:t>
        </w:r>
      </w:ins>
    </w:p>
    <w:p w14:paraId="07C3F122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32" w:author="Marta" w:date="2024-12-17T22:20:00Z"/>
          <w:rFonts w:ascii="Courier New" w:hAnsi="Courier New" w:cs="Courier New"/>
          <w:sz w:val="24"/>
          <w:szCs w:val="24"/>
          <w:lang w:val="en-US"/>
          <w:rPrChange w:id="2733" w:author="Marta" w:date="2024-12-17T22:20:00Z">
            <w:rPr>
              <w:ins w:id="2734" w:author="Marta" w:date="2024-12-17T22:20:00Z"/>
            </w:rPr>
          </w:rPrChange>
        </w:rPr>
        <w:pPrChange w:id="2735" w:author="Marta" w:date="2024-12-17T22:20:00Z">
          <w:pPr/>
        </w:pPrChange>
      </w:pPr>
      <w:ins w:id="2736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37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38" w:author="Marta" w:date="2024-12-17T22:20:00Z">
              <w:rPr/>
            </w:rPrChange>
          </w:rPr>
          <w:t>relkind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39" w:author="Marta" w:date="2024-12-17T22:20:00Z">
              <w:rPr/>
            </w:rPrChange>
          </w:rPr>
          <w:t xml:space="preserve"> = 'r';  </w:t>
        </w:r>
      </w:ins>
    </w:p>
    <w:p w14:paraId="0306503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40" w:author="Marta" w:date="2024-12-17T22:20:00Z"/>
          <w:rFonts w:ascii="Courier New" w:hAnsi="Courier New" w:cs="Courier New"/>
          <w:sz w:val="24"/>
          <w:szCs w:val="24"/>
          <w:lang w:val="en-US"/>
          <w:rPrChange w:id="2741" w:author="Marta" w:date="2024-12-17T22:20:00Z">
            <w:rPr>
              <w:ins w:id="2742" w:author="Marta" w:date="2024-12-17T22:20:00Z"/>
            </w:rPr>
          </w:rPrChange>
        </w:rPr>
        <w:pPrChange w:id="2743" w:author="Marta" w:date="2024-12-17T22:20:00Z">
          <w:pPr/>
        </w:pPrChange>
      </w:pPr>
    </w:p>
    <w:p w14:paraId="243FFD90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44" w:author="Marta" w:date="2024-12-17T22:20:00Z"/>
          <w:rFonts w:ascii="Courier New" w:hAnsi="Courier New" w:cs="Courier New"/>
          <w:sz w:val="24"/>
          <w:szCs w:val="24"/>
          <w:lang w:val="en-US"/>
          <w:rPrChange w:id="2745" w:author="Marta" w:date="2024-12-17T22:20:00Z">
            <w:rPr>
              <w:ins w:id="2746" w:author="Marta" w:date="2024-12-17T22:20:00Z"/>
            </w:rPr>
          </w:rPrChange>
        </w:rPr>
        <w:pPrChange w:id="2747" w:author="Marta" w:date="2024-12-17T22:20:00Z">
          <w:pPr/>
        </w:pPrChange>
      </w:pPr>
      <w:ins w:id="274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49" w:author="Marta" w:date="2024-12-17T22:20:00Z">
              <w:rPr/>
            </w:rPrChange>
          </w:rPr>
          <w:t xml:space="preserve">    SELECT </w:t>
        </w:r>
      </w:ins>
    </w:p>
    <w:p w14:paraId="45EF3DE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50" w:author="Marta" w:date="2024-12-17T22:20:00Z"/>
          <w:rFonts w:ascii="Courier New" w:hAnsi="Courier New" w:cs="Courier New"/>
          <w:sz w:val="24"/>
          <w:szCs w:val="24"/>
          <w:lang w:val="en-US"/>
          <w:rPrChange w:id="2751" w:author="Marta" w:date="2024-12-17T22:20:00Z">
            <w:rPr>
              <w:ins w:id="2752" w:author="Marta" w:date="2024-12-17T22:20:00Z"/>
            </w:rPr>
          </w:rPrChange>
        </w:rPr>
        <w:pPrChange w:id="2753" w:author="Marta" w:date="2024-12-17T22:20:00Z">
          <w:pPr/>
        </w:pPrChange>
      </w:pPr>
      <w:ins w:id="2754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55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56" w:author="Marta" w:date="2024-12-17T22:20:00Z">
              <w:rPr/>
            </w:rPrChange>
          </w:rPr>
          <w:t>pg_size_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57" w:author="Marta" w:date="2024-12-17T22:20:00Z">
              <w:rPr/>
            </w:rPrChange>
          </w:rPr>
          <w:t>pretty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58" w:author="Marta" w:date="2024-12-17T22:20:00Z">
              <w:rPr/>
            </w:rPrChange>
          </w:rPr>
          <w:t>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59" w:author="Marta" w:date="2024-12-17T22:20:00Z">
              <w:rPr/>
            </w:rPrChange>
          </w:rPr>
          <w:t>SUM(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60" w:author="Marta" w:date="2024-12-17T22:20:00Z">
              <w:rPr/>
            </w:rPrChange>
          </w:rPr>
          <w:t>pg_indexes_size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61" w:author="Marta" w:date="2024-12-17T22:20:00Z">
              <w:rPr/>
            </w:rPrChange>
          </w:rPr>
          <w:t>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62" w:author="Marta" w:date="2024-12-17T22:20:00Z">
              <w:rPr/>
            </w:rPrChange>
          </w:rPr>
          <w:t>oid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63" w:author="Marta" w:date="2024-12-17T22:20:00Z">
              <w:rPr/>
            </w:rPrChange>
          </w:rPr>
          <w:t xml:space="preserve">)))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64" w:author="Marta" w:date="2024-12-17T22:20:00Z">
              <w:rPr/>
            </w:rPrChange>
          </w:rPr>
          <w:t>index_size</w:t>
        </w:r>
        <w:proofErr w:type="spellEnd"/>
      </w:ins>
    </w:p>
    <w:p w14:paraId="0626A76E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65" w:author="Marta" w:date="2024-12-17T22:20:00Z"/>
          <w:rFonts w:ascii="Courier New" w:hAnsi="Courier New" w:cs="Courier New"/>
          <w:sz w:val="24"/>
          <w:szCs w:val="24"/>
          <w:lang w:val="en-US"/>
          <w:rPrChange w:id="2766" w:author="Marta" w:date="2024-12-17T22:20:00Z">
            <w:rPr>
              <w:ins w:id="2767" w:author="Marta" w:date="2024-12-17T22:20:00Z"/>
            </w:rPr>
          </w:rPrChange>
        </w:rPr>
        <w:pPrChange w:id="2768" w:author="Marta" w:date="2024-12-17T22:20:00Z">
          <w:pPr/>
        </w:pPrChange>
      </w:pPr>
      <w:ins w:id="276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70" w:author="Marta" w:date="2024-12-17T22:20:00Z">
              <w:rPr/>
            </w:rPrChange>
          </w:rPr>
          <w:t xml:space="preserve">    FROM </w:t>
        </w:r>
      </w:ins>
    </w:p>
    <w:p w14:paraId="13F1D8A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71" w:author="Marta" w:date="2024-12-17T22:20:00Z"/>
          <w:rFonts w:ascii="Courier New" w:hAnsi="Courier New" w:cs="Courier New"/>
          <w:sz w:val="24"/>
          <w:szCs w:val="24"/>
          <w:lang w:val="en-US"/>
          <w:rPrChange w:id="2772" w:author="Marta" w:date="2024-12-17T22:20:00Z">
            <w:rPr>
              <w:ins w:id="2773" w:author="Marta" w:date="2024-12-17T22:20:00Z"/>
            </w:rPr>
          </w:rPrChange>
        </w:rPr>
        <w:pPrChange w:id="2774" w:author="Marta" w:date="2024-12-17T22:20:00Z">
          <w:pPr/>
        </w:pPrChange>
      </w:pPr>
      <w:ins w:id="277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76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77" w:author="Marta" w:date="2024-12-17T22:20:00Z">
              <w:rPr/>
            </w:rPrChange>
          </w:rPr>
          <w:t>pg_class</w:t>
        </w:r>
        <w:proofErr w:type="spellEnd"/>
      </w:ins>
    </w:p>
    <w:p w14:paraId="4010CF7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78" w:author="Marta" w:date="2024-12-17T22:20:00Z"/>
          <w:rFonts w:ascii="Courier New" w:hAnsi="Courier New" w:cs="Courier New"/>
          <w:sz w:val="24"/>
          <w:szCs w:val="24"/>
          <w:lang w:val="en-US"/>
          <w:rPrChange w:id="2779" w:author="Marta" w:date="2024-12-17T22:20:00Z">
            <w:rPr>
              <w:ins w:id="2780" w:author="Marta" w:date="2024-12-17T22:20:00Z"/>
            </w:rPr>
          </w:rPrChange>
        </w:rPr>
        <w:pPrChange w:id="2781" w:author="Marta" w:date="2024-12-17T22:20:00Z">
          <w:pPr/>
        </w:pPrChange>
      </w:pPr>
      <w:ins w:id="2782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83" w:author="Marta" w:date="2024-12-17T22:20:00Z">
              <w:rPr/>
            </w:rPrChange>
          </w:rPr>
          <w:t xml:space="preserve">    WHERE </w:t>
        </w:r>
      </w:ins>
    </w:p>
    <w:p w14:paraId="5FF3D16F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84" w:author="Marta" w:date="2024-12-17T22:20:00Z"/>
          <w:rFonts w:ascii="Courier New" w:hAnsi="Courier New" w:cs="Courier New"/>
          <w:sz w:val="24"/>
          <w:szCs w:val="24"/>
          <w:lang w:val="en-US"/>
          <w:rPrChange w:id="2785" w:author="Marta" w:date="2024-12-17T22:20:00Z">
            <w:rPr>
              <w:ins w:id="2786" w:author="Marta" w:date="2024-12-17T22:20:00Z"/>
            </w:rPr>
          </w:rPrChange>
        </w:rPr>
        <w:pPrChange w:id="2787" w:author="Marta" w:date="2024-12-17T22:20:00Z">
          <w:pPr/>
        </w:pPrChange>
      </w:pPr>
      <w:ins w:id="278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89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90" w:author="Marta" w:date="2024-12-17T22:20:00Z">
              <w:rPr/>
            </w:rPrChange>
          </w:rPr>
          <w:t>relkind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91" w:author="Marta" w:date="2024-12-17T22:20:00Z">
              <w:rPr/>
            </w:rPrChange>
          </w:rPr>
          <w:t xml:space="preserve"> = '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792" w:author="Marta" w:date="2024-12-17T22:20:00Z">
              <w:rPr/>
            </w:rPrChange>
          </w:rPr>
          <w:t>i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793" w:author="Marta" w:date="2024-12-17T22:20:00Z">
              <w:rPr/>
            </w:rPrChange>
          </w:rPr>
          <w:t xml:space="preserve">';  </w:t>
        </w:r>
      </w:ins>
    </w:p>
    <w:p w14:paraId="1E968348" w14:textId="5C29E2C0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794" w:author="Marta" w:date="2024-12-17T22:20:00Z"/>
          <w:rFonts w:ascii="Courier New" w:hAnsi="Courier New" w:cs="Courier New"/>
          <w:sz w:val="24"/>
          <w:szCs w:val="24"/>
          <w:lang w:val="en-US"/>
          <w:rPrChange w:id="2795" w:author="Marta" w:date="2024-12-17T22:20:00Z">
            <w:rPr>
              <w:ins w:id="2796" w:author="Marta" w:date="2024-12-17T22:20:00Z"/>
            </w:rPr>
          </w:rPrChange>
        </w:rPr>
        <w:pPrChange w:id="2797" w:author="Marta" w:date="2024-12-17T22:20:00Z">
          <w:pPr/>
        </w:pPrChange>
      </w:pPr>
      <w:ins w:id="279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799" w:author="Marta" w:date="2024-12-17T22:20:00Z">
              <w:rPr/>
            </w:rPrChange>
          </w:rPr>
          <w:t xml:space="preserve">    SELECT    pg_size_pretty(pg_total_relation_size('pg_catalog.pg_stat_activity'))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00" w:author="Marta" w:date="2024-12-17T22:20:00Z">
              <w:rPr/>
            </w:rPrChange>
          </w:rPr>
          <w:t>used_space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01" w:author="Marta" w:date="2024-12-17T22:20:00Z">
              <w:rPr/>
            </w:rPrChange>
          </w:rPr>
          <w:t>;</w:t>
        </w:r>
      </w:ins>
    </w:p>
    <w:p w14:paraId="0F3728F1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02" w:author="Marta" w:date="2024-12-17T22:20:00Z"/>
          <w:rFonts w:ascii="Courier New" w:hAnsi="Courier New" w:cs="Courier New"/>
          <w:sz w:val="24"/>
          <w:szCs w:val="24"/>
          <w:lang w:val="en-US"/>
          <w:rPrChange w:id="2803" w:author="Marta" w:date="2024-12-17T22:20:00Z">
            <w:rPr>
              <w:ins w:id="2804" w:author="Marta" w:date="2024-12-17T22:20:00Z"/>
            </w:rPr>
          </w:rPrChange>
        </w:rPr>
        <w:pPrChange w:id="2805" w:author="Marta" w:date="2024-12-17T22:20:00Z">
          <w:pPr/>
        </w:pPrChange>
      </w:pPr>
    </w:p>
    <w:p w14:paraId="522A597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06" w:author="Marta" w:date="2024-12-17T22:20:00Z"/>
          <w:rFonts w:ascii="Courier New" w:hAnsi="Courier New" w:cs="Courier New"/>
          <w:sz w:val="24"/>
          <w:szCs w:val="24"/>
          <w:lang w:val="en-US"/>
          <w:rPrChange w:id="2807" w:author="Marta" w:date="2024-12-17T22:20:00Z">
            <w:rPr>
              <w:ins w:id="2808" w:author="Marta" w:date="2024-12-17T22:20:00Z"/>
            </w:rPr>
          </w:rPrChange>
        </w:rPr>
        <w:pPrChange w:id="2809" w:author="Marta" w:date="2024-12-17T22:20:00Z">
          <w:pPr/>
        </w:pPrChange>
      </w:pPr>
      <w:ins w:id="2810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11" w:author="Marta" w:date="2024-12-17T22:20:00Z">
              <w:rPr/>
            </w:rPrChange>
          </w:rPr>
          <w:t xml:space="preserve">    SELECT </w:t>
        </w:r>
      </w:ins>
    </w:p>
    <w:p w14:paraId="3DB77270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12" w:author="Marta" w:date="2024-12-17T22:20:00Z"/>
          <w:rFonts w:ascii="Courier New" w:hAnsi="Courier New" w:cs="Courier New"/>
          <w:sz w:val="24"/>
          <w:szCs w:val="24"/>
          <w:lang w:val="en-US"/>
          <w:rPrChange w:id="2813" w:author="Marta" w:date="2024-12-17T22:20:00Z">
            <w:rPr>
              <w:ins w:id="2814" w:author="Marta" w:date="2024-12-17T22:20:00Z"/>
            </w:rPr>
          </w:rPrChange>
        </w:rPr>
        <w:pPrChange w:id="2815" w:author="Marta" w:date="2024-12-17T22:20:00Z">
          <w:pPr/>
        </w:pPrChange>
      </w:pPr>
      <w:ins w:id="2816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17" w:author="Marta" w:date="2024-12-17T22:20:00Z">
              <w:rPr/>
            </w:rPrChange>
          </w:rPr>
          <w:t xml:space="preserve">       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18" w:author="Marta" w:date="2024-12-17T22:20:00Z">
              <w:rPr/>
            </w:rPrChange>
          </w:rPr>
          <w:t>COUNT(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19" w:author="Marta" w:date="2024-12-17T22:20:00Z">
              <w:rPr/>
            </w:rPrChange>
          </w:rPr>
          <w:t xml:space="preserve">*) FILTER (WHERE state = 'active')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20" w:author="Marta" w:date="2024-12-17T22:20:00Z">
              <w:rPr/>
            </w:rPrChange>
          </w:rPr>
          <w:t>active_conn</w:t>
        </w:r>
        <w:proofErr w:type="spellEnd"/>
      </w:ins>
    </w:p>
    <w:p w14:paraId="41AE19B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21" w:author="Marta" w:date="2024-12-17T22:20:00Z"/>
          <w:rFonts w:ascii="Courier New" w:hAnsi="Courier New" w:cs="Courier New"/>
          <w:sz w:val="24"/>
          <w:szCs w:val="24"/>
          <w:lang w:val="en-US"/>
          <w:rPrChange w:id="2822" w:author="Marta" w:date="2024-12-17T22:20:00Z">
            <w:rPr>
              <w:ins w:id="2823" w:author="Marta" w:date="2024-12-17T22:20:00Z"/>
            </w:rPr>
          </w:rPrChange>
        </w:rPr>
        <w:pPrChange w:id="2824" w:author="Marta" w:date="2024-12-17T22:20:00Z">
          <w:pPr/>
        </w:pPrChange>
      </w:pPr>
      <w:ins w:id="282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26" w:author="Marta" w:date="2024-12-17T22:20:00Z">
              <w:rPr/>
            </w:rPrChange>
          </w:rPr>
          <w:t xml:space="preserve">    FROM </w:t>
        </w:r>
      </w:ins>
    </w:p>
    <w:p w14:paraId="4F1D51F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27" w:author="Marta" w:date="2024-12-17T22:20:00Z"/>
          <w:rFonts w:ascii="Courier New" w:hAnsi="Courier New" w:cs="Courier New"/>
          <w:sz w:val="24"/>
          <w:szCs w:val="24"/>
          <w:lang w:val="en-US"/>
          <w:rPrChange w:id="2828" w:author="Marta" w:date="2024-12-17T22:20:00Z">
            <w:rPr>
              <w:ins w:id="2829" w:author="Marta" w:date="2024-12-17T22:20:00Z"/>
            </w:rPr>
          </w:rPrChange>
        </w:rPr>
        <w:pPrChange w:id="2830" w:author="Marta" w:date="2024-12-17T22:20:00Z">
          <w:pPr/>
        </w:pPrChange>
      </w:pPr>
      <w:ins w:id="283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3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33" w:author="Marta" w:date="2024-12-17T22:20:00Z">
              <w:rPr/>
            </w:rPrChange>
          </w:rPr>
          <w:t>pg_stat_activity</w:t>
        </w:r>
        <w:proofErr w:type="spellEnd"/>
      </w:ins>
    </w:p>
    <w:p w14:paraId="32DDDAA1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34" w:author="Marta" w:date="2024-12-17T22:20:00Z"/>
          <w:rFonts w:ascii="Courier New" w:hAnsi="Courier New" w:cs="Courier New"/>
          <w:sz w:val="24"/>
          <w:szCs w:val="24"/>
          <w:lang w:val="en-US"/>
          <w:rPrChange w:id="2835" w:author="Marta" w:date="2024-12-17T22:20:00Z">
            <w:rPr>
              <w:ins w:id="2836" w:author="Marta" w:date="2024-12-17T22:20:00Z"/>
            </w:rPr>
          </w:rPrChange>
        </w:rPr>
        <w:pPrChange w:id="2837" w:author="Marta" w:date="2024-12-17T22:20:00Z">
          <w:pPr/>
        </w:pPrChange>
      </w:pPr>
      <w:ins w:id="283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39" w:author="Marta" w:date="2024-12-17T22:20:00Z">
              <w:rPr/>
            </w:rPrChange>
          </w:rPr>
          <w:t xml:space="preserve">    WHERE </w:t>
        </w:r>
      </w:ins>
    </w:p>
    <w:p w14:paraId="516AEADB" w14:textId="13323442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40" w:author="Marta" w:date="2024-12-17T22:20:00Z"/>
          <w:rFonts w:ascii="Courier New" w:hAnsi="Courier New" w:cs="Courier New"/>
          <w:sz w:val="24"/>
          <w:szCs w:val="24"/>
          <w:lang w:val="en-US"/>
          <w:rPrChange w:id="2841" w:author="Marta" w:date="2024-12-17T22:20:00Z">
            <w:rPr>
              <w:ins w:id="2842" w:author="Marta" w:date="2024-12-17T22:20:00Z"/>
            </w:rPr>
          </w:rPrChange>
        </w:rPr>
        <w:pPrChange w:id="2843" w:author="Marta" w:date="2024-12-17T22:20:00Z">
          <w:pPr/>
        </w:pPrChange>
      </w:pPr>
      <w:ins w:id="2844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45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46" w:author="Marta" w:date="2024-12-17T22:20:00Z">
              <w:rPr/>
            </w:rPrChange>
          </w:rPr>
          <w:t>datname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47" w:author="Marta" w:date="2024-12-17T22:20:00Z">
              <w:rPr/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48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49" w:author="Marta" w:date="2024-12-17T22:20:00Z">
              <w:rPr/>
            </w:rPrChange>
          </w:rPr>
          <w:t>;</w:t>
        </w:r>
      </w:ins>
    </w:p>
    <w:p w14:paraId="0DC0B186" w14:textId="605C03AE" w:rsidR="00DA732F" w:rsidRDefault="00DA732F" w:rsidP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50" w:author="Marta" w:date="2024-12-17T22:20:00Z"/>
          <w:rFonts w:ascii="Courier New" w:hAnsi="Courier New" w:cs="Courier New"/>
          <w:sz w:val="24"/>
          <w:szCs w:val="24"/>
          <w:lang w:val="en-US"/>
        </w:rPr>
      </w:pPr>
      <w:ins w:id="285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52" w:author="Marta" w:date="2024-12-17T22:20:00Z">
              <w:rPr/>
            </w:rPrChange>
          </w:rPr>
          <w:t xml:space="preserve">    SELECT </w:t>
        </w:r>
      </w:ins>
    </w:p>
    <w:p w14:paraId="45060673" w14:textId="77777777" w:rsidR="00DA732F" w:rsidRDefault="00DA732F">
      <w:pPr>
        <w:spacing w:after="160"/>
        <w:jc w:val="left"/>
        <w:rPr>
          <w:ins w:id="2853" w:author="Marta" w:date="2024-12-17T22:20:00Z"/>
          <w:rFonts w:ascii="Courier New" w:hAnsi="Courier New" w:cs="Courier New"/>
          <w:sz w:val="24"/>
          <w:szCs w:val="24"/>
          <w:lang w:val="en-US"/>
        </w:rPr>
      </w:pPr>
      <w:ins w:id="2854" w:author="Marta" w:date="2024-12-17T22:20:00Z">
        <w:r>
          <w:rPr>
            <w:rFonts w:ascii="Courier New" w:hAnsi="Courier New" w:cs="Courier New"/>
            <w:sz w:val="24"/>
            <w:szCs w:val="24"/>
            <w:lang w:val="en-US"/>
          </w:rPr>
          <w:br w:type="page"/>
        </w:r>
      </w:ins>
    </w:p>
    <w:p w14:paraId="04F2596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55" w:author="Marta" w:date="2024-12-17T22:20:00Z"/>
          <w:rFonts w:ascii="Courier New" w:hAnsi="Courier New" w:cs="Courier New"/>
          <w:sz w:val="24"/>
          <w:szCs w:val="24"/>
          <w:lang w:val="en-US"/>
          <w:rPrChange w:id="2856" w:author="Marta" w:date="2024-12-17T22:20:00Z">
            <w:rPr>
              <w:ins w:id="2857" w:author="Marta" w:date="2024-12-17T22:20:00Z"/>
            </w:rPr>
          </w:rPrChange>
        </w:rPr>
        <w:pPrChange w:id="2858" w:author="Marta" w:date="2024-12-17T22:20:00Z">
          <w:pPr/>
        </w:pPrChange>
      </w:pPr>
    </w:p>
    <w:p w14:paraId="34670C9D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59" w:author="Marta" w:date="2024-12-17T22:20:00Z"/>
          <w:rFonts w:ascii="Courier New" w:hAnsi="Courier New" w:cs="Courier New"/>
          <w:sz w:val="24"/>
          <w:szCs w:val="24"/>
          <w:lang w:val="en-US"/>
          <w:rPrChange w:id="2860" w:author="Marta" w:date="2024-12-17T22:20:00Z">
            <w:rPr>
              <w:ins w:id="2861" w:author="Marta" w:date="2024-12-17T22:20:00Z"/>
            </w:rPr>
          </w:rPrChange>
        </w:rPr>
        <w:pPrChange w:id="2862" w:author="Marta" w:date="2024-12-17T22:20:00Z">
          <w:pPr/>
        </w:pPrChange>
      </w:pPr>
      <w:ins w:id="2863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64" w:author="Marta" w:date="2024-12-17T22:20:00Z">
              <w:rPr/>
            </w:rPrChange>
          </w:rPr>
          <w:t xml:space="preserve">        </w:t>
        </w:r>
        <w:proofErr w:type="gram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65" w:author="Marta" w:date="2024-12-17T22:20:00Z">
              <w:rPr/>
            </w:rPrChange>
          </w:rPr>
          <w:t>COUNT(</w:t>
        </w:r>
        <w:proofErr w:type="gram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66" w:author="Marta" w:date="2024-12-17T22:20:00Z">
              <w:rPr/>
            </w:rPrChange>
          </w:rPr>
          <w:t xml:space="preserve">*) FILTER (WHERE state = 'idle')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67" w:author="Marta" w:date="2024-12-17T22:20:00Z">
              <w:rPr/>
            </w:rPrChange>
          </w:rPr>
          <w:t>idle_conn</w:t>
        </w:r>
        <w:proofErr w:type="spellEnd"/>
      </w:ins>
    </w:p>
    <w:p w14:paraId="705BBFF2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68" w:author="Marta" w:date="2024-12-17T22:20:00Z"/>
          <w:rFonts w:ascii="Courier New" w:hAnsi="Courier New" w:cs="Courier New"/>
          <w:sz w:val="24"/>
          <w:szCs w:val="24"/>
          <w:lang w:val="en-US"/>
          <w:rPrChange w:id="2869" w:author="Marta" w:date="2024-12-17T22:20:00Z">
            <w:rPr>
              <w:ins w:id="2870" w:author="Marta" w:date="2024-12-17T22:20:00Z"/>
            </w:rPr>
          </w:rPrChange>
        </w:rPr>
        <w:pPrChange w:id="2871" w:author="Marta" w:date="2024-12-17T22:20:00Z">
          <w:pPr/>
        </w:pPrChange>
      </w:pPr>
      <w:ins w:id="2872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73" w:author="Marta" w:date="2024-12-17T22:20:00Z">
              <w:rPr/>
            </w:rPrChange>
          </w:rPr>
          <w:t xml:space="preserve">    FROM </w:t>
        </w:r>
      </w:ins>
    </w:p>
    <w:p w14:paraId="0ADF89C0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74" w:author="Marta" w:date="2024-12-17T22:20:00Z"/>
          <w:rFonts w:ascii="Courier New" w:hAnsi="Courier New" w:cs="Courier New"/>
          <w:sz w:val="24"/>
          <w:szCs w:val="24"/>
          <w:lang w:val="en-US"/>
          <w:rPrChange w:id="2875" w:author="Marta" w:date="2024-12-17T22:20:00Z">
            <w:rPr>
              <w:ins w:id="2876" w:author="Marta" w:date="2024-12-17T22:20:00Z"/>
            </w:rPr>
          </w:rPrChange>
        </w:rPr>
        <w:pPrChange w:id="2877" w:author="Marta" w:date="2024-12-17T22:20:00Z">
          <w:pPr/>
        </w:pPrChange>
      </w:pPr>
      <w:ins w:id="287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79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80" w:author="Marta" w:date="2024-12-17T22:20:00Z">
              <w:rPr/>
            </w:rPrChange>
          </w:rPr>
          <w:t>pg_stat_activity</w:t>
        </w:r>
        <w:proofErr w:type="spellEnd"/>
      </w:ins>
    </w:p>
    <w:p w14:paraId="3CB42E5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81" w:author="Marta" w:date="2024-12-17T22:20:00Z"/>
          <w:rFonts w:ascii="Courier New" w:hAnsi="Courier New" w:cs="Courier New"/>
          <w:sz w:val="24"/>
          <w:szCs w:val="24"/>
          <w:lang w:val="en-US"/>
          <w:rPrChange w:id="2882" w:author="Marta" w:date="2024-12-17T22:20:00Z">
            <w:rPr>
              <w:ins w:id="2883" w:author="Marta" w:date="2024-12-17T22:20:00Z"/>
            </w:rPr>
          </w:rPrChange>
        </w:rPr>
        <w:pPrChange w:id="2884" w:author="Marta" w:date="2024-12-17T22:20:00Z">
          <w:pPr/>
        </w:pPrChange>
      </w:pPr>
      <w:ins w:id="288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86" w:author="Marta" w:date="2024-12-17T22:20:00Z">
              <w:rPr/>
            </w:rPrChange>
          </w:rPr>
          <w:t xml:space="preserve">    WHERE </w:t>
        </w:r>
      </w:ins>
    </w:p>
    <w:p w14:paraId="6762A428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87" w:author="Marta" w:date="2024-12-17T22:20:00Z"/>
          <w:rFonts w:ascii="Courier New" w:hAnsi="Courier New" w:cs="Courier New"/>
          <w:sz w:val="24"/>
          <w:szCs w:val="24"/>
          <w:lang w:val="en-US"/>
          <w:rPrChange w:id="2888" w:author="Marta" w:date="2024-12-17T22:20:00Z">
            <w:rPr>
              <w:ins w:id="2889" w:author="Marta" w:date="2024-12-17T22:20:00Z"/>
            </w:rPr>
          </w:rPrChange>
        </w:rPr>
        <w:pPrChange w:id="2890" w:author="Marta" w:date="2024-12-17T22:20:00Z">
          <w:pPr/>
        </w:pPrChange>
      </w:pPr>
      <w:ins w:id="289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89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93" w:author="Marta" w:date="2024-12-17T22:20:00Z">
              <w:rPr/>
            </w:rPrChange>
          </w:rPr>
          <w:t>datname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94" w:author="Marta" w:date="2024-12-17T22:20:00Z">
              <w:rPr/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895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896" w:author="Marta" w:date="2024-12-17T22:20:00Z">
              <w:rPr/>
            </w:rPrChange>
          </w:rPr>
          <w:t>;</w:t>
        </w:r>
      </w:ins>
    </w:p>
    <w:p w14:paraId="4E40899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897" w:author="Marta" w:date="2024-12-17T22:20:00Z"/>
          <w:rFonts w:ascii="Courier New" w:hAnsi="Courier New" w:cs="Courier New"/>
          <w:sz w:val="24"/>
          <w:szCs w:val="24"/>
          <w:lang w:val="en-US"/>
          <w:rPrChange w:id="2898" w:author="Marta" w:date="2024-12-17T22:20:00Z">
            <w:rPr>
              <w:ins w:id="2899" w:author="Marta" w:date="2024-12-17T22:20:00Z"/>
            </w:rPr>
          </w:rPrChange>
        </w:rPr>
        <w:pPrChange w:id="2900" w:author="Marta" w:date="2024-12-17T22:20:00Z">
          <w:pPr/>
        </w:pPrChange>
      </w:pPr>
    </w:p>
    <w:p w14:paraId="1CEB57C0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01" w:author="Marta" w:date="2024-12-17T22:20:00Z"/>
          <w:rFonts w:ascii="Courier New" w:hAnsi="Courier New" w:cs="Courier New"/>
          <w:sz w:val="24"/>
          <w:szCs w:val="24"/>
          <w:lang w:val="en-US"/>
          <w:rPrChange w:id="2902" w:author="Marta" w:date="2024-12-17T22:20:00Z">
            <w:rPr>
              <w:ins w:id="2903" w:author="Marta" w:date="2024-12-17T22:20:00Z"/>
            </w:rPr>
          </w:rPrChange>
        </w:rPr>
        <w:pPrChange w:id="2904" w:author="Marta" w:date="2024-12-17T22:20:00Z">
          <w:pPr/>
        </w:pPrChange>
      </w:pPr>
      <w:ins w:id="290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06" w:author="Marta" w:date="2024-12-17T22:20:00Z">
              <w:rPr/>
            </w:rPrChange>
          </w:rPr>
          <w:t xml:space="preserve">    SELECT </w:t>
        </w:r>
      </w:ins>
    </w:p>
    <w:p w14:paraId="0B9217D3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07" w:author="Marta" w:date="2024-12-17T22:20:00Z"/>
          <w:rFonts w:ascii="Courier New" w:hAnsi="Courier New" w:cs="Courier New"/>
          <w:sz w:val="24"/>
          <w:szCs w:val="24"/>
          <w:lang w:val="en-US"/>
          <w:rPrChange w:id="2908" w:author="Marta" w:date="2024-12-17T22:20:00Z">
            <w:rPr>
              <w:ins w:id="2909" w:author="Marta" w:date="2024-12-17T22:20:00Z"/>
            </w:rPr>
          </w:rPrChange>
        </w:rPr>
        <w:pPrChange w:id="2910" w:author="Marta" w:date="2024-12-17T22:20:00Z">
          <w:pPr/>
        </w:pPrChange>
      </w:pPr>
      <w:ins w:id="291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1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13" w:author="Marta" w:date="2024-12-17T22:20:00Z">
              <w:rPr/>
            </w:rPrChange>
          </w:rPr>
          <w:t>numbackends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14" w:author="Marta" w:date="2024-12-17T22:20:00Z">
              <w:rPr/>
            </w:rPrChange>
          </w:rPr>
          <w:t xml:space="preserve">, </w:t>
        </w:r>
      </w:ins>
    </w:p>
    <w:p w14:paraId="7EA8C088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15" w:author="Marta" w:date="2024-12-17T22:20:00Z"/>
          <w:rFonts w:ascii="Courier New" w:hAnsi="Courier New" w:cs="Courier New"/>
          <w:sz w:val="24"/>
          <w:szCs w:val="24"/>
          <w:lang w:val="en-US"/>
          <w:rPrChange w:id="2916" w:author="Marta" w:date="2024-12-17T22:20:00Z">
            <w:rPr>
              <w:ins w:id="2917" w:author="Marta" w:date="2024-12-17T22:20:00Z"/>
            </w:rPr>
          </w:rPrChange>
        </w:rPr>
        <w:pPrChange w:id="2918" w:author="Marta" w:date="2024-12-17T22:20:00Z">
          <w:pPr/>
        </w:pPrChange>
      </w:pPr>
      <w:ins w:id="291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20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21" w:author="Marta" w:date="2024-12-17T22:20:00Z">
              <w:rPr/>
            </w:rPrChange>
          </w:rPr>
          <w:t>xact_commit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22" w:author="Marta" w:date="2024-12-17T22:20:00Z">
              <w:rPr/>
            </w:rPrChange>
          </w:rPr>
          <w:t xml:space="preserve">, </w:t>
        </w:r>
      </w:ins>
    </w:p>
    <w:p w14:paraId="2AEF1B2B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23" w:author="Marta" w:date="2024-12-17T22:20:00Z"/>
          <w:rFonts w:ascii="Courier New" w:hAnsi="Courier New" w:cs="Courier New"/>
          <w:sz w:val="24"/>
          <w:szCs w:val="24"/>
          <w:lang w:val="en-US"/>
          <w:rPrChange w:id="2924" w:author="Marta" w:date="2024-12-17T22:20:00Z">
            <w:rPr>
              <w:ins w:id="2925" w:author="Marta" w:date="2024-12-17T22:20:00Z"/>
            </w:rPr>
          </w:rPrChange>
        </w:rPr>
        <w:pPrChange w:id="2926" w:author="Marta" w:date="2024-12-17T22:20:00Z">
          <w:pPr/>
        </w:pPrChange>
      </w:pPr>
      <w:ins w:id="2927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28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29" w:author="Marta" w:date="2024-12-17T22:20:00Z">
              <w:rPr/>
            </w:rPrChange>
          </w:rPr>
          <w:t>xact_rollback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30" w:author="Marta" w:date="2024-12-17T22:20:00Z">
              <w:rPr/>
            </w:rPrChange>
          </w:rPr>
          <w:t xml:space="preserve">, </w:t>
        </w:r>
      </w:ins>
    </w:p>
    <w:p w14:paraId="31F1FA8B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31" w:author="Marta" w:date="2024-12-17T22:20:00Z"/>
          <w:rFonts w:ascii="Courier New" w:hAnsi="Courier New" w:cs="Courier New"/>
          <w:sz w:val="24"/>
          <w:szCs w:val="24"/>
          <w:lang w:val="en-US"/>
          <w:rPrChange w:id="2932" w:author="Marta" w:date="2024-12-17T22:20:00Z">
            <w:rPr>
              <w:ins w:id="2933" w:author="Marta" w:date="2024-12-17T22:20:00Z"/>
            </w:rPr>
          </w:rPrChange>
        </w:rPr>
        <w:pPrChange w:id="2934" w:author="Marta" w:date="2024-12-17T22:20:00Z">
          <w:pPr/>
        </w:pPrChange>
      </w:pPr>
      <w:ins w:id="293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36" w:author="Marta" w:date="2024-12-17T22:20:00Z">
              <w:rPr/>
            </w:rPrChange>
          </w:rPr>
          <w:t xml:space="preserve">        deadlocks INTO </w:t>
        </w:r>
      </w:ins>
    </w:p>
    <w:p w14:paraId="2B2569A2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37" w:author="Marta" w:date="2024-12-17T22:20:00Z"/>
          <w:rFonts w:ascii="Courier New" w:hAnsi="Courier New" w:cs="Courier New"/>
          <w:sz w:val="24"/>
          <w:szCs w:val="24"/>
          <w:lang w:val="en-US"/>
          <w:rPrChange w:id="2938" w:author="Marta" w:date="2024-12-17T22:20:00Z">
            <w:rPr>
              <w:ins w:id="2939" w:author="Marta" w:date="2024-12-17T22:20:00Z"/>
            </w:rPr>
          </w:rPrChange>
        </w:rPr>
        <w:pPrChange w:id="2940" w:author="Marta" w:date="2024-12-17T22:20:00Z">
          <w:pPr/>
        </w:pPrChange>
      </w:pPr>
      <w:ins w:id="294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4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43" w:author="Marta" w:date="2024-12-17T22:20:00Z">
              <w:rPr/>
            </w:rPrChange>
          </w:rPr>
          <w:t>total_conn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44" w:author="Marta" w:date="2024-12-17T22:20:00Z">
              <w:rPr/>
            </w:rPrChange>
          </w:rPr>
          <w:t xml:space="preserve">, </w:t>
        </w:r>
      </w:ins>
    </w:p>
    <w:p w14:paraId="55523C19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45" w:author="Marta" w:date="2024-12-17T22:20:00Z"/>
          <w:rFonts w:ascii="Courier New" w:hAnsi="Courier New" w:cs="Courier New"/>
          <w:sz w:val="24"/>
          <w:szCs w:val="24"/>
          <w:lang w:val="en-US"/>
          <w:rPrChange w:id="2946" w:author="Marta" w:date="2024-12-17T22:20:00Z">
            <w:rPr>
              <w:ins w:id="2947" w:author="Marta" w:date="2024-12-17T22:20:00Z"/>
            </w:rPr>
          </w:rPrChange>
        </w:rPr>
        <w:pPrChange w:id="2948" w:author="Marta" w:date="2024-12-17T22:20:00Z">
          <w:pPr/>
        </w:pPrChange>
      </w:pPr>
      <w:ins w:id="2949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50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51" w:author="Marta" w:date="2024-12-17T22:20:00Z">
              <w:rPr/>
            </w:rPrChange>
          </w:rPr>
          <w:t>total_commits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52" w:author="Marta" w:date="2024-12-17T22:20:00Z">
              <w:rPr/>
            </w:rPrChange>
          </w:rPr>
          <w:t xml:space="preserve">, </w:t>
        </w:r>
      </w:ins>
    </w:p>
    <w:p w14:paraId="4ED8798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53" w:author="Marta" w:date="2024-12-17T22:20:00Z"/>
          <w:rFonts w:ascii="Courier New" w:hAnsi="Courier New" w:cs="Courier New"/>
          <w:sz w:val="24"/>
          <w:szCs w:val="24"/>
          <w:lang w:val="en-US"/>
          <w:rPrChange w:id="2954" w:author="Marta" w:date="2024-12-17T22:20:00Z">
            <w:rPr>
              <w:ins w:id="2955" w:author="Marta" w:date="2024-12-17T22:20:00Z"/>
            </w:rPr>
          </w:rPrChange>
        </w:rPr>
        <w:pPrChange w:id="2956" w:author="Marta" w:date="2024-12-17T22:20:00Z">
          <w:pPr/>
        </w:pPrChange>
      </w:pPr>
      <w:ins w:id="2957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58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59" w:author="Marta" w:date="2024-12-17T22:20:00Z">
              <w:rPr/>
            </w:rPrChange>
          </w:rPr>
          <w:t>total_rollbacks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60" w:author="Marta" w:date="2024-12-17T22:20:00Z">
              <w:rPr/>
            </w:rPrChange>
          </w:rPr>
          <w:t xml:space="preserve">, </w:t>
        </w:r>
      </w:ins>
    </w:p>
    <w:p w14:paraId="61BAFFD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61" w:author="Marta" w:date="2024-12-17T22:20:00Z"/>
          <w:rFonts w:ascii="Courier New" w:hAnsi="Courier New" w:cs="Courier New"/>
          <w:sz w:val="24"/>
          <w:szCs w:val="24"/>
          <w:lang w:val="en-US"/>
          <w:rPrChange w:id="2962" w:author="Marta" w:date="2024-12-17T22:20:00Z">
            <w:rPr>
              <w:ins w:id="2963" w:author="Marta" w:date="2024-12-17T22:20:00Z"/>
            </w:rPr>
          </w:rPrChange>
        </w:rPr>
        <w:pPrChange w:id="2964" w:author="Marta" w:date="2024-12-17T22:20:00Z">
          <w:pPr/>
        </w:pPrChange>
      </w:pPr>
      <w:ins w:id="296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66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67" w:author="Marta" w:date="2024-12-17T22:20:00Z">
              <w:rPr/>
            </w:rPrChange>
          </w:rPr>
          <w:t>deadlock_count</w:t>
        </w:r>
        <w:proofErr w:type="spellEnd"/>
      </w:ins>
    </w:p>
    <w:p w14:paraId="5DF5C61A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68" w:author="Marta" w:date="2024-12-17T22:20:00Z"/>
          <w:rFonts w:ascii="Courier New" w:hAnsi="Courier New" w:cs="Courier New"/>
          <w:sz w:val="24"/>
          <w:szCs w:val="24"/>
          <w:lang w:val="en-US"/>
          <w:rPrChange w:id="2969" w:author="Marta" w:date="2024-12-17T22:20:00Z">
            <w:rPr>
              <w:ins w:id="2970" w:author="Marta" w:date="2024-12-17T22:20:00Z"/>
            </w:rPr>
          </w:rPrChange>
        </w:rPr>
        <w:pPrChange w:id="2971" w:author="Marta" w:date="2024-12-17T22:20:00Z">
          <w:pPr/>
        </w:pPrChange>
      </w:pPr>
      <w:ins w:id="2972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73" w:author="Marta" w:date="2024-12-17T22:20:00Z">
              <w:rPr/>
            </w:rPrChange>
          </w:rPr>
          <w:t xml:space="preserve">    FROM </w:t>
        </w:r>
      </w:ins>
    </w:p>
    <w:p w14:paraId="38BDBBF9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74" w:author="Marta" w:date="2024-12-17T22:20:00Z"/>
          <w:rFonts w:ascii="Courier New" w:hAnsi="Courier New" w:cs="Courier New"/>
          <w:sz w:val="24"/>
          <w:szCs w:val="24"/>
          <w:lang w:val="en-US"/>
          <w:rPrChange w:id="2975" w:author="Marta" w:date="2024-12-17T22:20:00Z">
            <w:rPr>
              <w:ins w:id="2976" w:author="Marta" w:date="2024-12-17T22:20:00Z"/>
            </w:rPr>
          </w:rPrChange>
        </w:rPr>
        <w:pPrChange w:id="2977" w:author="Marta" w:date="2024-12-17T22:20:00Z">
          <w:pPr/>
        </w:pPrChange>
      </w:pPr>
      <w:ins w:id="2978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79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80" w:author="Marta" w:date="2024-12-17T22:20:00Z">
              <w:rPr/>
            </w:rPrChange>
          </w:rPr>
          <w:t>pg_stat_database</w:t>
        </w:r>
        <w:proofErr w:type="spellEnd"/>
      </w:ins>
    </w:p>
    <w:p w14:paraId="61E101D7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81" w:author="Marta" w:date="2024-12-17T22:20:00Z"/>
          <w:rFonts w:ascii="Courier New" w:hAnsi="Courier New" w:cs="Courier New"/>
          <w:sz w:val="24"/>
          <w:szCs w:val="24"/>
          <w:lang w:val="en-US"/>
          <w:rPrChange w:id="2982" w:author="Marta" w:date="2024-12-17T22:20:00Z">
            <w:rPr>
              <w:ins w:id="2983" w:author="Marta" w:date="2024-12-17T22:20:00Z"/>
            </w:rPr>
          </w:rPrChange>
        </w:rPr>
        <w:pPrChange w:id="2984" w:author="Marta" w:date="2024-12-17T22:20:00Z">
          <w:pPr/>
        </w:pPrChange>
      </w:pPr>
      <w:ins w:id="298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86" w:author="Marta" w:date="2024-12-17T22:20:00Z">
              <w:rPr/>
            </w:rPrChange>
          </w:rPr>
          <w:t xml:space="preserve">    WHERE </w:t>
        </w:r>
      </w:ins>
    </w:p>
    <w:p w14:paraId="101092C3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87" w:author="Marta" w:date="2024-12-17T22:20:00Z"/>
          <w:rFonts w:ascii="Courier New" w:hAnsi="Courier New" w:cs="Courier New"/>
          <w:sz w:val="24"/>
          <w:szCs w:val="24"/>
          <w:lang w:val="en-US"/>
          <w:rPrChange w:id="2988" w:author="Marta" w:date="2024-12-17T22:20:00Z">
            <w:rPr>
              <w:ins w:id="2989" w:author="Marta" w:date="2024-12-17T22:20:00Z"/>
            </w:rPr>
          </w:rPrChange>
        </w:rPr>
        <w:pPrChange w:id="2990" w:author="Marta" w:date="2024-12-17T22:20:00Z">
          <w:pPr/>
        </w:pPrChange>
      </w:pPr>
      <w:ins w:id="2991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2992" w:author="Marta" w:date="2024-12-17T22:20:00Z">
              <w:rPr/>
            </w:rPrChange>
          </w:rPr>
          <w:t xml:space="preserve">       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93" w:author="Marta" w:date="2024-12-17T22:20:00Z">
              <w:rPr/>
            </w:rPrChange>
          </w:rPr>
          <w:t>datname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94" w:author="Marta" w:date="2024-12-17T22:20:00Z">
              <w:rPr/>
            </w:rPrChange>
          </w:rPr>
          <w:t xml:space="preserve"> =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2995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2996" w:author="Marta" w:date="2024-12-17T22:20:00Z">
              <w:rPr/>
            </w:rPrChange>
          </w:rPr>
          <w:t>;</w:t>
        </w:r>
      </w:ins>
    </w:p>
    <w:p w14:paraId="66DB0DC4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2997" w:author="Marta" w:date="2024-12-17T22:20:00Z"/>
          <w:rFonts w:ascii="Courier New" w:hAnsi="Courier New" w:cs="Courier New"/>
          <w:sz w:val="24"/>
          <w:szCs w:val="24"/>
          <w:lang w:val="en-US"/>
          <w:rPrChange w:id="2998" w:author="Marta" w:date="2024-12-17T22:20:00Z">
            <w:rPr>
              <w:ins w:id="2999" w:author="Marta" w:date="2024-12-17T22:20:00Z"/>
            </w:rPr>
          </w:rPrChange>
        </w:rPr>
        <w:pPrChange w:id="3000" w:author="Marta" w:date="2024-12-17T22:20:00Z">
          <w:pPr/>
        </w:pPrChange>
      </w:pPr>
    </w:p>
    <w:p w14:paraId="7CAC0A9E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3001" w:author="Marta" w:date="2024-12-17T22:20:00Z"/>
          <w:rFonts w:ascii="Courier New" w:hAnsi="Courier New" w:cs="Courier New"/>
          <w:sz w:val="24"/>
          <w:szCs w:val="24"/>
          <w:lang w:val="en-US"/>
          <w:rPrChange w:id="3002" w:author="Marta" w:date="2024-12-17T22:20:00Z">
            <w:rPr>
              <w:ins w:id="3003" w:author="Marta" w:date="2024-12-17T22:20:00Z"/>
            </w:rPr>
          </w:rPrChange>
        </w:rPr>
        <w:pPrChange w:id="3004" w:author="Marta" w:date="2024-12-17T22:20:00Z">
          <w:pPr/>
        </w:pPrChange>
      </w:pPr>
      <w:ins w:id="3005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3006" w:author="Marta" w:date="2024-12-17T22:20:00Z">
              <w:rPr/>
            </w:rPrChange>
          </w:rPr>
          <w:t xml:space="preserve">    INSERT INTO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07" w:author="Marta" w:date="2024-12-17T22:20:00Z">
              <w:rPr/>
            </w:rPrChange>
          </w:rPr>
          <w:t>db_mon_stats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08" w:author="Marta" w:date="2024-12-17T22:20:00Z">
              <w:rPr/>
            </w:rPrChange>
          </w:rPr>
          <w:t xml:space="preserve"> 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09" w:author="Marta" w:date="2024-12-17T22:20:00Z">
              <w:rPr/>
            </w:rPrChange>
          </w:rPr>
          <w:t>database_name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1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11" w:author="Marta" w:date="2024-12-17T22:20:00Z">
              <w:rPr/>
            </w:rPrChange>
          </w:rPr>
          <w:t>total_size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12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13" w:author="Marta" w:date="2024-12-17T22:20:00Z">
              <w:rPr/>
            </w:rPrChange>
          </w:rPr>
          <w:t>table_size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14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15" w:author="Marta" w:date="2024-12-17T22:20:00Z">
              <w:rPr/>
            </w:rPrChange>
          </w:rPr>
          <w:t>index_size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16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17" w:author="Marta" w:date="2024-12-17T22:20:00Z">
              <w:rPr/>
            </w:rPrChange>
          </w:rPr>
          <w:t>used_space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18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19" w:author="Marta" w:date="2024-12-17T22:20:00Z">
              <w:rPr/>
            </w:rPrChange>
          </w:rPr>
          <w:t>active_connections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2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21" w:author="Marta" w:date="2024-12-17T22:20:00Z">
              <w:rPr/>
            </w:rPrChange>
          </w:rPr>
          <w:t>idle_connections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22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23" w:author="Marta" w:date="2024-12-17T22:20:00Z">
              <w:rPr/>
            </w:rPrChange>
          </w:rPr>
          <w:t>total_connections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24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25" w:author="Marta" w:date="2024-12-17T22:20:00Z">
              <w:rPr/>
            </w:rPrChange>
          </w:rPr>
          <w:t>total_commits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26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27" w:author="Marta" w:date="2024-12-17T22:20:00Z">
              <w:rPr/>
            </w:rPrChange>
          </w:rPr>
          <w:t>total_rollbacks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28" w:author="Marta" w:date="2024-12-17T22:20:00Z">
              <w:rPr/>
            </w:rPrChange>
          </w:rPr>
          <w:t xml:space="preserve">, deadlocks,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29" w:author="Marta" w:date="2024-12-17T22:20:00Z">
              <w:rPr/>
            </w:rPrChange>
          </w:rPr>
          <w:t>critical_errors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3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31" w:author="Marta" w:date="2024-12-17T22:20:00Z">
              <w:rPr/>
            </w:rPrChange>
          </w:rPr>
          <w:t>warning_errors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32" w:author="Marta" w:date="2024-12-17T22:20:00Z">
              <w:rPr/>
            </w:rPrChange>
          </w:rPr>
          <w:t>)</w:t>
        </w:r>
      </w:ins>
    </w:p>
    <w:p w14:paraId="6F20373F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3033" w:author="Marta" w:date="2024-12-17T22:20:00Z"/>
          <w:rFonts w:ascii="Courier New" w:hAnsi="Courier New" w:cs="Courier New"/>
          <w:sz w:val="24"/>
          <w:szCs w:val="24"/>
          <w:lang w:val="en-US"/>
          <w:rPrChange w:id="3034" w:author="Marta" w:date="2024-12-17T22:20:00Z">
            <w:rPr>
              <w:ins w:id="3035" w:author="Marta" w:date="2024-12-17T22:20:00Z"/>
            </w:rPr>
          </w:rPrChange>
        </w:rPr>
        <w:pPrChange w:id="3036" w:author="Marta" w:date="2024-12-17T22:20:00Z">
          <w:pPr/>
        </w:pPrChange>
      </w:pPr>
      <w:ins w:id="3037" w:author="Marta" w:date="2024-12-17T22:20:00Z">
        <w:r w:rsidRPr="00DA732F">
          <w:rPr>
            <w:rFonts w:ascii="Courier New" w:hAnsi="Courier New" w:cs="Courier New"/>
            <w:sz w:val="24"/>
            <w:szCs w:val="24"/>
            <w:lang w:val="en-US"/>
            <w:rPrChange w:id="3038" w:author="Marta" w:date="2024-12-17T22:20:00Z">
              <w:rPr/>
            </w:rPrChange>
          </w:rPr>
          <w:t xml:space="preserve">    VALUES (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39" w:author="Marta" w:date="2024-12-17T22:20:00Z">
              <w:rPr/>
            </w:rPrChange>
          </w:rPr>
          <w:t>db_name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4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41" w:author="Marta" w:date="2024-12-17T22:20:00Z">
              <w:rPr/>
            </w:rPrChange>
          </w:rPr>
          <w:t>total_size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42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43" w:author="Marta" w:date="2024-12-17T22:20:00Z">
              <w:rPr/>
            </w:rPrChange>
          </w:rPr>
          <w:t>table_size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44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45" w:author="Marta" w:date="2024-12-17T22:20:00Z">
              <w:rPr/>
            </w:rPrChange>
          </w:rPr>
          <w:t>index_size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46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47" w:author="Marta" w:date="2024-12-17T22:20:00Z">
              <w:rPr/>
            </w:rPrChange>
          </w:rPr>
          <w:t>used_space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48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49" w:author="Marta" w:date="2024-12-17T22:20:00Z">
              <w:rPr/>
            </w:rPrChange>
          </w:rPr>
          <w:t>active_conn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5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51" w:author="Marta" w:date="2024-12-17T22:20:00Z">
              <w:rPr/>
            </w:rPrChange>
          </w:rPr>
          <w:t>idle_conn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52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53" w:author="Marta" w:date="2024-12-17T22:20:00Z">
              <w:rPr/>
            </w:rPrChange>
          </w:rPr>
          <w:t>total_conn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54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55" w:author="Marta" w:date="2024-12-17T22:20:00Z">
              <w:rPr/>
            </w:rPrChange>
          </w:rPr>
          <w:t>total_commits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56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57" w:author="Marta" w:date="2024-12-17T22:20:00Z">
              <w:rPr/>
            </w:rPrChange>
          </w:rPr>
          <w:t>total_rollbacks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58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59" w:author="Marta" w:date="2024-12-17T22:20:00Z">
              <w:rPr/>
            </w:rPrChange>
          </w:rPr>
          <w:t>deadlock_count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60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61" w:author="Marta" w:date="2024-12-17T22:20:00Z">
              <w:rPr/>
            </w:rPrChange>
          </w:rPr>
          <w:t>critical_errors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62" w:author="Marta" w:date="2024-12-17T22:20:00Z">
              <w:rPr/>
            </w:rPrChange>
          </w:rPr>
          <w:t xml:space="preserve">, </w:t>
        </w:r>
        <w:proofErr w:type="spellStart"/>
        <w:r w:rsidRPr="00DA732F">
          <w:rPr>
            <w:rFonts w:ascii="Courier New" w:hAnsi="Courier New" w:cs="Courier New"/>
            <w:sz w:val="24"/>
            <w:szCs w:val="24"/>
            <w:lang w:val="en-US"/>
            <w:rPrChange w:id="3063" w:author="Marta" w:date="2024-12-17T22:20:00Z">
              <w:rPr/>
            </w:rPrChange>
          </w:rPr>
          <w:t>warning_errors</w:t>
        </w:r>
        <w:proofErr w:type="spellEnd"/>
        <w:r w:rsidRPr="00DA732F">
          <w:rPr>
            <w:rFonts w:ascii="Courier New" w:hAnsi="Courier New" w:cs="Courier New"/>
            <w:sz w:val="24"/>
            <w:szCs w:val="24"/>
            <w:lang w:val="en-US"/>
            <w:rPrChange w:id="3064" w:author="Marta" w:date="2024-12-17T22:20:00Z">
              <w:rPr/>
            </w:rPrChange>
          </w:rPr>
          <w:t>);</w:t>
        </w:r>
      </w:ins>
    </w:p>
    <w:p w14:paraId="41F462CC" w14:textId="77777777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ins w:id="3065" w:author="Marta" w:date="2024-12-17T22:20:00Z"/>
          <w:rFonts w:ascii="Courier New" w:hAnsi="Courier New" w:cs="Courier New"/>
          <w:sz w:val="24"/>
          <w:szCs w:val="24"/>
          <w:rPrChange w:id="3066" w:author="Marta" w:date="2024-12-17T22:20:00Z">
            <w:rPr>
              <w:ins w:id="3067" w:author="Marta" w:date="2024-12-17T22:20:00Z"/>
            </w:rPr>
          </w:rPrChange>
        </w:rPr>
        <w:pPrChange w:id="3068" w:author="Marta" w:date="2024-12-17T22:20:00Z">
          <w:pPr/>
        </w:pPrChange>
      </w:pPr>
      <w:ins w:id="3069" w:author="Marta" w:date="2024-12-17T22:20:00Z">
        <w:r w:rsidRPr="00DA732F">
          <w:rPr>
            <w:rFonts w:ascii="Courier New" w:hAnsi="Courier New" w:cs="Courier New"/>
            <w:sz w:val="24"/>
            <w:szCs w:val="24"/>
            <w:rPrChange w:id="3070" w:author="Marta" w:date="2024-12-17T22:20:00Z">
              <w:rPr/>
            </w:rPrChange>
          </w:rPr>
          <w:t>END;</w:t>
        </w:r>
      </w:ins>
    </w:p>
    <w:p w14:paraId="1EC444C3" w14:textId="577F1023" w:rsidR="00DA732F" w:rsidRPr="00DA732F" w:rsidRDefault="00DA732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/>
        <w:rPr>
          <w:rFonts w:ascii="Courier New" w:hAnsi="Courier New" w:cs="Courier New"/>
          <w:sz w:val="24"/>
          <w:szCs w:val="24"/>
          <w:rPrChange w:id="3071" w:author="Marta" w:date="2024-12-17T22:20:00Z">
            <w:rPr/>
          </w:rPrChange>
        </w:rPr>
        <w:pPrChange w:id="3072" w:author="Marta" w:date="2024-12-17T22:20:00Z">
          <w:pPr>
            <w:spacing w:after="0"/>
            <w:ind w:firstLine="720"/>
          </w:pPr>
        </w:pPrChange>
      </w:pPr>
      <w:ins w:id="3073" w:author="Marta" w:date="2024-12-17T22:20:00Z">
        <w:r w:rsidRPr="00DA732F">
          <w:rPr>
            <w:rFonts w:ascii="Courier New" w:hAnsi="Courier New" w:cs="Courier New"/>
            <w:sz w:val="24"/>
            <w:szCs w:val="24"/>
            <w:rPrChange w:id="3074" w:author="Marta" w:date="2024-12-17T22:20:00Z">
              <w:rPr/>
            </w:rPrChange>
          </w:rPr>
          <w:t>$$;</w:t>
        </w:r>
      </w:ins>
    </w:p>
    <w:sectPr w:rsidR="00DA732F" w:rsidRPr="00DA732F" w:rsidSect="004567E2">
      <w:pgSz w:w="11906" w:h="16838"/>
      <w:pgMar w:top="1134" w:right="567" w:bottom="851" w:left="1247" w:header="709" w:footer="709" w:gutter="0"/>
      <w:cols w:space="708"/>
      <w:titlePg/>
      <w:docGrid w:linePitch="381"/>
      <w:sectPrChange w:id="3075" w:author="Marta" w:date="2024-12-17T23:09:00Z">
        <w:sectPr w:rsidR="00DA732F" w:rsidRPr="00DA732F" w:rsidSect="004567E2">
          <w:pgMar w:top="1134" w:right="567" w:bottom="851" w:left="1247" w:header="709" w:footer="709" w:gutter="0"/>
          <w:titlePg w:val="0"/>
          <w:docGrid w:linePitch="360"/>
        </w:sectPr>
      </w:sectPrChange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6B3FE48F" w14:textId="77777777" w:rsidR="00F32859" w:rsidRDefault="00F32859" w:rsidP="00E8740C">
      <w:pPr>
        <w:spacing w:after="0" w:line="240" w:lineRule="auto"/>
      </w:pPr>
      <w:r>
        <w:separator/>
      </w:r>
    </w:p>
  </w:endnote>
  <w:endnote w:type="continuationSeparator" w:id="0">
    <w:p w14:paraId="0C10EA67" w14:textId="77777777" w:rsidR="00F32859" w:rsidRDefault="00F32859" w:rsidP="00E8740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003" w:usb1="288F0000" w:usb2="00000016" w:usb3="00000000" w:csb0="00040001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7E0E28B" w14:textId="77777777" w:rsidR="00F32859" w:rsidRDefault="00F32859" w:rsidP="00E8740C">
      <w:pPr>
        <w:spacing w:after="0" w:line="240" w:lineRule="auto"/>
      </w:pPr>
      <w:r>
        <w:separator/>
      </w:r>
    </w:p>
  </w:footnote>
  <w:footnote w:type="continuationSeparator" w:id="0">
    <w:p w14:paraId="453A3A9A" w14:textId="77777777" w:rsidR="00F32859" w:rsidRDefault="00F32859" w:rsidP="00E8740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ustomXmlInsRangeStart w:id="11" w:author="Marta" w:date="2024-12-17T23:09:00Z"/>
  <w:sdt>
    <w:sdtPr>
      <w:id w:val="165298920"/>
      <w:docPartObj>
        <w:docPartGallery w:val="Page Numbers (Top of Page)"/>
        <w:docPartUnique/>
      </w:docPartObj>
    </w:sdtPr>
    <w:sdtEndPr/>
    <w:sdtContent>
      <w:customXmlInsRangeEnd w:id="11"/>
      <w:p w14:paraId="60BAF056" w14:textId="505917A8" w:rsidR="00210651" w:rsidRDefault="00210651">
        <w:pPr>
          <w:pStyle w:val="af2"/>
          <w:jc w:val="right"/>
          <w:rPr>
            <w:ins w:id="12" w:author="Marta" w:date="2024-12-17T23:09:00Z"/>
          </w:rPr>
        </w:pPr>
        <w:ins w:id="13" w:author="Marta" w:date="2024-12-17T23:09:00Z">
          <w:r>
            <w:fldChar w:fldCharType="begin"/>
          </w:r>
          <w:r>
            <w:instrText>PAGE   \* MERGEFORMAT</w:instrText>
          </w:r>
          <w:r>
            <w:fldChar w:fldCharType="separate"/>
          </w:r>
          <w:r>
            <w:t>2</w:t>
          </w:r>
          <w:r>
            <w:fldChar w:fldCharType="end"/>
          </w:r>
        </w:ins>
      </w:p>
      <w:customXmlInsRangeStart w:id="14" w:author="Marta" w:date="2024-12-17T23:09:00Z"/>
    </w:sdtContent>
  </w:sdt>
  <w:customXmlInsRangeEnd w:id="14"/>
  <w:p w14:paraId="10DF38B1" w14:textId="77777777" w:rsidR="00210651" w:rsidRDefault="00210651">
    <w:pPr>
      <w:pStyle w:val="af2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06F5AD9"/>
    <w:multiLevelType w:val="hybridMultilevel"/>
    <w:tmpl w:val="35ECFAFC"/>
    <w:lvl w:ilvl="0" w:tplc="7FD0BA72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0E90FA5"/>
    <w:multiLevelType w:val="hybridMultilevel"/>
    <w:tmpl w:val="687000AA"/>
    <w:lvl w:ilvl="0" w:tplc="78BC6B44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10A111C"/>
    <w:multiLevelType w:val="multilevel"/>
    <w:tmpl w:val="010A111C"/>
    <w:lvl w:ilvl="0">
      <w:start w:val="1"/>
      <w:numFmt w:val="bullet"/>
      <w:lvlText w:val=""/>
      <w:lvlJc w:val="left"/>
      <w:pPr>
        <w:ind w:left="360" w:hanging="360"/>
      </w:pPr>
      <w:rPr>
        <w:rFonts w:ascii="Symbol" w:hAnsi="Symbol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3" w15:restartNumberingAfterBreak="0">
    <w:nsid w:val="033D5986"/>
    <w:multiLevelType w:val="multilevel"/>
    <w:tmpl w:val="033D5986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4" w15:restartNumberingAfterBreak="0">
    <w:nsid w:val="05C57487"/>
    <w:multiLevelType w:val="hybridMultilevel"/>
    <w:tmpl w:val="0090F550"/>
    <w:lvl w:ilvl="0" w:tplc="C48A7CEC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" w15:restartNumberingAfterBreak="0">
    <w:nsid w:val="062E4D0E"/>
    <w:multiLevelType w:val="hybridMultilevel"/>
    <w:tmpl w:val="888282C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0B9C054A"/>
    <w:multiLevelType w:val="hybridMultilevel"/>
    <w:tmpl w:val="D876E6A4"/>
    <w:lvl w:ilvl="0" w:tplc="9BCEC4BC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12441AF"/>
    <w:multiLevelType w:val="hybridMultilevel"/>
    <w:tmpl w:val="9A80C0D2"/>
    <w:lvl w:ilvl="0" w:tplc="3050C9A0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1F47332"/>
    <w:multiLevelType w:val="multilevel"/>
    <w:tmpl w:val="11F47332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2"/>
      <w:numFmt w:val="bullet"/>
      <w:lvlText w:val="−"/>
      <w:lvlJc w:val="left"/>
      <w:pPr>
        <w:ind w:left="1080" w:hanging="360"/>
      </w:pPr>
      <w:rPr>
        <w:rFonts w:ascii="Times New Roman" w:eastAsiaTheme="minorHAnsi" w:hAnsi="Times New Roman" w:cs="Times New Roman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9" w15:restartNumberingAfterBreak="0">
    <w:nsid w:val="14872DA1"/>
    <w:multiLevelType w:val="hybridMultilevel"/>
    <w:tmpl w:val="3A6EDCBE"/>
    <w:lvl w:ilvl="0" w:tplc="F8242A68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 w15:restartNumberingAfterBreak="0">
    <w:nsid w:val="15FC06FC"/>
    <w:multiLevelType w:val="hybridMultilevel"/>
    <w:tmpl w:val="5FBC2CD8"/>
    <w:lvl w:ilvl="0" w:tplc="DA081888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 w15:restartNumberingAfterBreak="0">
    <w:nsid w:val="1D9E76A6"/>
    <w:multiLevelType w:val="multilevel"/>
    <w:tmpl w:val="C694B748"/>
    <w:lvl w:ilvl="0">
      <w:start w:val="1"/>
      <w:numFmt w:val="decimal"/>
      <w:suff w:val="space"/>
      <w:lvlText w:val="%1."/>
      <w:lvlJc w:val="left"/>
      <w:pPr>
        <w:ind w:left="1069" w:hanging="360"/>
      </w:pPr>
      <w:rPr>
        <w:rFonts w:ascii="Times New Roman" w:eastAsiaTheme="majorEastAsia" w:hAnsi="Times New Roman" w:cs="Times New Roman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12" w15:restartNumberingAfterBreak="0">
    <w:nsid w:val="1E4C7BA9"/>
    <w:multiLevelType w:val="hybridMultilevel"/>
    <w:tmpl w:val="4A308E8C"/>
    <w:lvl w:ilvl="0" w:tplc="695A250A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1F4730E6"/>
    <w:multiLevelType w:val="hybridMultilevel"/>
    <w:tmpl w:val="6122B1D0"/>
    <w:lvl w:ilvl="0" w:tplc="AA481732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 w15:restartNumberingAfterBreak="0">
    <w:nsid w:val="1F9007CD"/>
    <w:multiLevelType w:val="multilevel"/>
    <w:tmpl w:val="1F9007CD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15" w15:restartNumberingAfterBreak="0">
    <w:nsid w:val="29C4036F"/>
    <w:multiLevelType w:val="hybridMultilevel"/>
    <w:tmpl w:val="0ABE5710"/>
    <w:lvl w:ilvl="0" w:tplc="6C72BFFE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6" w15:restartNumberingAfterBreak="0">
    <w:nsid w:val="2BBB5B29"/>
    <w:multiLevelType w:val="hybridMultilevel"/>
    <w:tmpl w:val="03425DD0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 w15:restartNumberingAfterBreak="0">
    <w:nsid w:val="2BD01609"/>
    <w:multiLevelType w:val="hybridMultilevel"/>
    <w:tmpl w:val="67A23B86"/>
    <w:lvl w:ilvl="0" w:tplc="74A2DB4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2C082DBD"/>
    <w:multiLevelType w:val="hybridMultilevel"/>
    <w:tmpl w:val="0598ECB4"/>
    <w:lvl w:ilvl="0" w:tplc="48903CB2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9E16526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5DB6A794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4326713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D8E50A0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E588AC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5063976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CC38344C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951851E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2E7748B7"/>
    <w:multiLevelType w:val="multilevel"/>
    <w:tmpl w:val="9AEA987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0" w15:restartNumberingAfterBreak="0">
    <w:nsid w:val="2F8E1B5B"/>
    <w:multiLevelType w:val="multilevel"/>
    <w:tmpl w:val="2F8E1B5B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21" w15:restartNumberingAfterBreak="0">
    <w:nsid w:val="33964599"/>
    <w:multiLevelType w:val="hybridMultilevel"/>
    <w:tmpl w:val="35A0C852"/>
    <w:lvl w:ilvl="0" w:tplc="408A58B2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2" w15:restartNumberingAfterBreak="0">
    <w:nsid w:val="34920E5E"/>
    <w:multiLevelType w:val="hybridMultilevel"/>
    <w:tmpl w:val="CD84D404"/>
    <w:lvl w:ilvl="0" w:tplc="214A7F2A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3" w15:restartNumberingAfterBreak="0">
    <w:nsid w:val="3A67445B"/>
    <w:multiLevelType w:val="hybridMultilevel"/>
    <w:tmpl w:val="5310EA5C"/>
    <w:lvl w:ilvl="0" w:tplc="D02A7CC0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4" w15:restartNumberingAfterBreak="0">
    <w:nsid w:val="3B241D16"/>
    <w:multiLevelType w:val="multilevel"/>
    <w:tmpl w:val="3B241D16"/>
    <w:lvl w:ilvl="0">
      <w:start w:val="1"/>
      <w:numFmt w:val="bullet"/>
      <w:lvlText w:val="–"/>
      <w:lvlJc w:val="left"/>
      <w:pPr>
        <w:ind w:left="1429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25" w15:restartNumberingAfterBreak="0">
    <w:nsid w:val="3B4A35E6"/>
    <w:multiLevelType w:val="multilevel"/>
    <w:tmpl w:val="AA483408"/>
    <w:lvl w:ilvl="0">
      <w:start w:val="1"/>
      <w:numFmt w:val="decimal"/>
      <w:pStyle w:val="1"/>
      <w:suff w:val="space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26" w15:restartNumberingAfterBreak="0">
    <w:nsid w:val="3D9F18BE"/>
    <w:multiLevelType w:val="hybridMultilevel"/>
    <w:tmpl w:val="45DED146"/>
    <w:lvl w:ilvl="0" w:tplc="CCCC4F58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8C923380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1592D84E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8A67FE2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88F00AB6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302084F0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4D5AF0C4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DF44138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C8A2376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7" w15:restartNumberingAfterBreak="0">
    <w:nsid w:val="3E1141D2"/>
    <w:multiLevelType w:val="multilevel"/>
    <w:tmpl w:val="3E1141D2"/>
    <w:lvl w:ilvl="0">
      <w:start w:val="1"/>
      <w:numFmt w:val="bullet"/>
      <w:lvlText w:val="–"/>
      <w:lvlJc w:val="left"/>
      <w:pPr>
        <w:ind w:left="927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6396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7116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7836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8556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9276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9996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10716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11436" w:hanging="360"/>
      </w:pPr>
      <w:rPr>
        <w:rFonts w:ascii="Wingdings" w:hAnsi="Wingdings" w:hint="default"/>
      </w:rPr>
    </w:lvl>
  </w:abstractNum>
  <w:abstractNum w:abstractNumId="28" w15:restartNumberingAfterBreak="0">
    <w:nsid w:val="415102D5"/>
    <w:multiLevelType w:val="multilevel"/>
    <w:tmpl w:val="C65C3BE4"/>
    <w:lvl w:ilvl="0">
      <w:start w:val="1"/>
      <w:numFmt w:val="bullet"/>
      <w:lvlText w:val=""/>
      <w:lvlJc w:val="left"/>
      <w:pPr>
        <w:ind w:left="1069" w:hanging="360"/>
      </w:pPr>
      <w:rPr>
        <w:rFonts w:ascii="Symbol" w:hAnsi="Symbol" w:hint="default"/>
      </w:rPr>
    </w:lvl>
    <w:lvl w:ilvl="1">
      <w:start w:val="1"/>
      <w:numFmt w:val="lowerLetter"/>
      <w:lvlText w:val="%2."/>
      <w:lvlJc w:val="left"/>
      <w:pPr>
        <w:ind w:left="1789" w:hanging="360"/>
      </w:pPr>
    </w:lvl>
    <w:lvl w:ilvl="2">
      <w:start w:val="1"/>
      <w:numFmt w:val="lowerRoman"/>
      <w:lvlText w:val="%3."/>
      <w:lvlJc w:val="right"/>
      <w:pPr>
        <w:ind w:left="2509" w:hanging="180"/>
      </w:pPr>
    </w:lvl>
    <w:lvl w:ilvl="3">
      <w:start w:val="1"/>
      <w:numFmt w:val="decimal"/>
      <w:lvlText w:val="%4."/>
      <w:lvlJc w:val="left"/>
      <w:pPr>
        <w:ind w:left="3229" w:hanging="360"/>
      </w:pPr>
    </w:lvl>
    <w:lvl w:ilvl="4">
      <w:start w:val="1"/>
      <w:numFmt w:val="lowerLetter"/>
      <w:lvlText w:val="%5."/>
      <w:lvlJc w:val="left"/>
      <w:pPr>
        <w:ind w:left="3949" w:hanging="360"/>
      </w:pPr>
    </w:lvl>
    <w:lvl w:ilvl="5">
      <w:start w:val="1"/>
      <w:numFmt w:val="lowerRoman"/>
      <w:lvlText w:val="%6."/>
      <w:lvlJc w:val="right"/>
      <w:pPr>
        <w:ind w:left="4669" w:hanging="180"/>
      </w:pPr>
    </w:lvl>
    <w:lvl w:ilvl="6">
      <w:start w:val="1"/>
      <w:numFmt w:val="decimal"/>
      <w:lvlText w:val="%7."/>
      <w:lvlJc w:val="left"/>
      <w:pPr>
        <w:ind w:left="5389" w:hanging="360"/>
      </w:pPr>
    </w:lvl>
    <w:lvl w:ilvl="7">
      <w:start w:val="1"/>
      <w:numFmt w:val="lowerLetter"/>
      <w:lvlText w:val="%8."/>
      <w:lvlJc w:val="left"/>
      <w:pPr>
        <w:ind w:left="6109" w:hanging="360"/>
      </w:pPr>
    </w:lvl>
    <w:lvl w:ilvl="8">
      <w:start w:val="1"/>
      <w:numFmt w:val="lowerRoman"/>
      <w:lvlText w:val="%9."/>
      <w:lvlJc w:val="right"/>
      <w:pPr>
        <w:ind w:left="6829" w:hanging="180"/>
      </w:pPr>
    </w:lvl>
  </w:abstractNum>
  <w:abstractNum w:abstractNumId="29" w15:restartNumberingAfterBreak="0">
    <w:nsid w:val="447330D9"/>
    <w:multiLevelType w:val="hybridMultilevel"/>
    <w:tmpl w:val="B6CE72A2"/>
    <w:lvl w:ilvl="0" w:tplc="52EEC5BE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4BBF1E5C"/>
    <w:multiLevelType w:val="hybridMultilevel"/>
    <w:tmpl w:val="25C6803A"/>
    <w:lvl w:ilvl="0" w:tplc="DDFA7F54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1" w15:restartNumberingAfterBreak="0">
    <w:nsid w:val="4FD90D8A"/>
    <w:multiLevelType w:val="hybridMultilevel"/>
    <w:tmpl w:val="F072FDAC"/>
    <w:lvl w:ilvl="0" w:tplc="1E1690C8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511847C9"/>
    <w:multiLevelType w:val="multilevel"/>
    <w:tmpl w:val="511847C9"/>
    <w:lvl w:ilvl="0">
      <w:numFmt w:val="bullet"/>
      <w:suff w:val="space"/>
      <w:lvlText w:val="-"/>
      <w:lvlJc w:val="left"/>
      <w:pPr>
        <w:ind w:left="2345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>
      <w:start w:val="1"/>
      <w:numFmt w:val="bullet"/>
      <w:lvlText w:val="o"/>
      <w:lvlJc w:val="left"/>
      <w:pPr>
        <w:ind w:left="2149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9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9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9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9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9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9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9" w:hanging="360"/>
      </w:pPr>
      <w:rPr>
        <w:rFonts w:ascii="Wingdings" w:hAnsi="Wingdings" w:hint="default"/>
      </w:rPr>
    </w:lvl>
  </w:abstractNum>
  <w:abstractNum w:abstractNumId="33" w15:restartNumberingAfterBreak="0">
    <w:nsid w:val="518C2E34"/>
    <w:multiLevelType w:val="multilevel"/>
    <w:tmpl w:val="51EADB36"/>
    <w:lvl w:ilvl="0">
      <w:numFmt w:val="bullet"/>
      <w:suff w:val="space"/>
      <w:lvlText w:val="-"/>
      <w:lvlJc w:val="left"/>
      <w:pPr>
        <w:ind w:left="1069" w:hanging="360"/>
      </w:pPr>
      <w:rPr>
        <w:rFonts w:ascii="Courier New" w:hAnsi="Courier New" w:hint="default"/>
        <w:w w:val="100"/>
        <w:sz w:val="28"/>
        <w:szCs w:val="28"/>
        <w:lang w:val="ru-RU" w:eastAsia="en-US" w:bidi="ar-SA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abstractNum w:abstractNumId="34" w15:restartNumberingAfterBreak="0">
    <w:nsid w:val="51C287F5"/>
    <w:multiLevelType w:val="hybridMultilevel"/>
    <w:tmpl w:val="63144FB6"/>
    <w:lvl w:ilvl="0" w:tplc="FBF21FDA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66FEA2FE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9ACAB3EC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D6E0E0A4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9614EF9A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A8E618D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5D04E5C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8F226EE2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52AE5230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51E0525F"/>
    <w:multiLevelType w:val="hybridMultilevel"/>
    <w:tmpl w:val="92A8ADB6"/>
    <w:lvl w:ilvl="0" w:tplc="EE7A6A04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54B73814"/>
    <w:multiLevelType w:val="hybridMultilevel"/>
    <w:tmpl w:val="02501EE4"/>
    <w:lvl w:ilvl="0" w:tplc="AA4C8F24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7" w15:restartNumberingAfterBreak="0">
    <w:nsid w:val="556107F5"/>
    <w:multiLevelType w:val="hybridMultilevel"/>
    <w:tmpl w:val="8DE890F6"/>
    <w:lvl w:ilvl="0" w:tplc="E78695AC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E8AA42A6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D7C25B2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A0E26D06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7DA4478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F9668F8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6147E90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F09E6EF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684CA5B2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590E3CA2"/>
    <w:multiLevelType w:val="hybridMultilevel"/>
    <w:tmpl w:val="28F2407C"/>
    <w:lvl w:ilvl="0" w:tplc="8586D59A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5F2A0A82"/>
    <w:multiLevelType w:val="hybridMultilevel"/>
    <w:tmpl w:val="A09C1A52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5F591D82"/>
    <w:multiLevelType w:val="hybridMultilevel"/>
    <w:tmpl w:val="7D800A72"/>
    <w:lvl w:ilvl="0" w:tplc="CC4E4CF4">
      <w:numFmt w:val="bullet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1" w15:restartNumberingAfterBreak="0">
    <w:nsid w:val="635917DC"/>
    <w:multiLevelType w:val="multilevel"/>
    <w:tmpl w:val="635917DC"/>
    <w:lvl w:ilvl="0">
      <w:start w:val="1"/>
      <w:numFmt w:val="bullet"/>
      <w:lvlText w:val="–"/>
      <w:lvlJc w:val="left"/>
      <w:pPr>
        <w:ind w:left="360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42" w15:restartNumberingAfterBreak="0">
    <w:nsid w:val="648E6CC2"/>
    <w:multiLevelType w:val="hybridMultilevel"/>
    <w:tmpl w:val="F1FE4BF0"/>
    <w:lvl w:ilvl="0" w:tplc="79B46444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 w15:restartNumberingAfterBreak="0">
    <w:nsid w:val="6C7A4042"/>
    <w:multiLevelType w:val="multilevel"/>
    <w:tmpl w:val="216A69AA"/>
    <w:lvl w:ilvl="0">
      <w:start w:val="1"/>
      <w:numFmt w:val="decimal"/>
      <w:lvlText w:val="%1."/>
      <w:lvlJc w:val="left"/>
      <w:pPr>
        <w:ind w:left="1069" w:hanging="360"/>
      </w:pPr>
      <w:rPr>
        <w:rFonts w:hint="default"/>
      </w:rPr>
    </w:lvl>
    <w:lvl w:ilvl="1">
      <w:start w:val="1"/>
      <w:numFmt w:val="decimal"/>
      <w:isLgl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4" w15:restartNumberingAfterBreak="0">
    <w:nsid w:val="6EB97E70"/>
    <w:multiLevelType w:val="multilevel"/>
    <w:tmpl w:val="6EB97E70"/>
    <w:lvl w:ilvl="0">
      <w:start w:val="1"/>
      <w:numFmt w:val="bullet"/>
      <w:lvlText w:val="–"/>
      <w:lvlJc w:val="left"/>
      <w:pPr>
        <w:ind w:left="1428" w:hanging="360"/>
      </w:pPr>
      <w:rPr>
        <w:rFonts w:ascii="Times New Roman" w:hAnsi="Times New Roman" w:cs="Times New Roman" w:hint="default"/>
      </w:rPr>
    </w:lvl>
    <w:lvl w:ilvl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45" w15:restartNumberingAfterBreak="0">
    <w:nsid w:val="729C8ECF"/>
    <w:multiLevelType w:val="hybridMultilevel"/>
    <w:tmpl w:val="4D82C834"/>
    <w:lvl w:ilvl="0" w:tplc="527853F4">
      <w:start w:val="1"/>
      <w:numFmt w:val="bullet"/>
      <w:suff w:val="space"/>
      <w:lvlText w:val=""/>
      <w:lvlJc w:val="left"/>
      <w:pPr>
        <w:ind w:left="720" w:hanging="360"/>
      </w:pPr>
      <w:rPr>
        <w:rFonts w:ascii="Symbol" w:hAnsi="Symbol" w:hint="default"/>
      </w:rPr>
    </w:lvl>
    <w:lvl w:ilvl="1" w:tplc="2850DED4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20A6DFD8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F0687D2A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6B8E27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74E2A034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7A1C265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7E1EC8B0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84B247FE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 w15:restartNumberingAfterBreak="0">
    <w:nsid w:val="73957B63"/>
    <w:multiLevelType w:val="hybridMultilevel"/>
    <w:tmpl w:val="44C6D55A"/>
    <w:lvl w:ilvl="0" w:tplc="6BEA69EE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7" w15:restartNumberingAfterBreak="0">
    <w:nsid w:val="769E6A37"/>
    <w:multiLevelType w:val="hybridMultilevel"/>
    <w:tmpl w:val="EEFCC66A"/>
    <w:lvl w:ilvl="0" w:tplc="8424EDD6">
      <w:numFmt w:val="bullet"/>
      <w:suff w:val="space"/>
      <w:lvlText w:val="-"/>
      <w:lvlJc w:val="left"/>
      <w:pPr>
        <w:ind w:left="720" w:hanging="360"/>
      </w:pPr>
      <w:rPr>
        <w:rFonts w:ascii="Courier New" w:eastAsia="Courier New" w:hAnsi="Courier New" w:hint="default"/>
        <w:w w:val="100"/>
        <w:sz w:val="28"/>
        <w:szCs w:val="28"/>
        <w:lang w:val="ru-RU" w:eastAsia="en-US" w:bidi="ar-SA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8" w15:restartNumberingAfterBreak="0">
    <w:nsid w:val="7A457C18"/>
    <w:multiLevelType w:val="multilevel"/>
    <w:tmpl w:val="EE2A80E0"/>
    <w:lvl w:ilvl="0">
      <w:start w:val="1"/>
      <w:numFmt w:val="decimal"/>
      <w:lvlText w:val="%1."/>
      <w:lvlJc w:val="left"/>
      <w:pPr>
        <w:ind w:left="1069" w:hanging="360"/>
      </w:pPr>
    </w:lvl>
    <w:lvl w:ilvl="1">
      <w:start w:val="1"/>
      <w:numFmt w:val="decimal"/>
      <w:isLgl/>
      <w:suff w:val="space"/>
      <w:lvlText w:val="%1.%2."/>
      <w:lvlJc w:val="left"/>
      <w:pPr>
        <w:ind w:left="1429" w:hanging="720"/>
      </w:pPr>
      <w:rPr>
        <w:rFonts w:hint="default"/>
      </w:rPr>
    </w:lvl>
    <w:lvl w:ilvl="2">
      <w:start w:val="1"/>
      <w:numFmt w:val="decimal"/>
      <w:isLgl/>
      <w:suff w:val="space"/>
      <w:lvlText w:val="%1.%2.%3."/>
      <w:lvlJc w:val="left"/>
      <w:pPr>
        <w:ind w:left="1429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89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89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49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09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09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69" w:hanging="2160"/>
      </w:pPr>
      <w:rPr>
        <w:rFonts w:hint="default"/>
      </w:rPr>
    </w:lvl>
  </w:abstractNum>
  <w:abstractNum w:abstractNumId="49" w15:restartNumberingAfterBreak="0">
    <w:nsid w:val="7A9E471B"/>
    <w:multiLevelType w:val="hybridMultilevel"/>
    <w:tmpl w:val="5D5850FE"/>
    <w:lvl w:ilvl="0" w:tplc="9196AEE6">
      <w:start w:val="1"/>
      <w:numFmt w:val="bullet"/>
      <w:suff w:val="space"/>
      <w:lvlText w:val=""/>
      <w:lvlJc w:val="left"/>
      <w:pPr>
        <w:ind w:left="360" w:hanging="360"/>
      </w:pPr>
      <w:rPr>
        <w:rFonts w:ascii="Symbol" w:hAnsi="Symbol"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50" w15:restartNumberingAfterBreak="0">
    <w:nsid w:val="7B9A0750"/>
    <w:multiLevelType w:val="hybridMultilevel"/>
    <w:tmpl w:val="D9CE33E0"/>
    <w:lvl w:ilvl="0" w:tplc="6F22E37E">
      <w:start w:val="1"/>
      <w:numFmt w:val="decimal"/>
      <w:lvlText w:val="%1."/>
      <w:lvlJc w:val="left"/>
      <w:pPr>
        <w:ind w:left="638" w:hanging="360"/>
      </w:pPr>
      <w:rPr>
        <w:rFonts w:ascii="Times New Roman" w:eastAsia="SimSun" w:hAnsi="Times New Roman" w:hint="default"/>
        <w:color w:val="0563C1" w:themeColor="hyperlink"/>
        <w:sz w:val="28"/>
        <w:u w:val="single"/>
      </w:rPr>
    </w:lvl>
    <w:lvl w:ilvl="1" w:tplc="20000019" w:tentative="1">
      <w:start w:val="1"/>
      <w:numFmt w:val="lowerLetter"/>
      <w:lvlText w:val="%2."/>
      <w:lvlJc w:val="left"/>
      <w:pPr>
        <w:ind w:left="1358" w:hanging="360"/>
      </w:pPr>
    </w:lvl>
    <w:lvl w:ilvl="2" w:tplc="2000001B" w:tentative="1">
      <w:start w:val="1"/>
      <w:numFmt w:val="lowerRoman"/>
      <w:lvlText w:val="%3."/>
      <w:lvlJc w:val="right"/>
      <w:pPr>
        <w:ind w:left="2078" w:hanging="180"/>
      </w:pPr>
    </w:lvl>
    <w:lvl w:ilvl="3" w:tplc="2000000F" w:tentative="1">
      <w:start w:val="1"/>
      <w:numFmt w:val="decimal"/>
      <w:lvlText w:val="%4."/>
      <w:lvlJc w:val="left"/>
      <w:pPr>
        <w:ind w:left="2798" w:hanging="360"/>
      </w:pPr>
    </w:lvl>
    <w:lvl w:ilvl="4" w:tplc="20000019" w:tentative="1">
      <w:start w:val="1"/>
      <w:numFmt w:val="lowerLetter"/>
      <w:lvlText w:val="%5."/>
      <w:lvlJc w:val="left"/>
      <w:pPr>
        <w:ind w:left="3518" w:hanging="360"/>
      </w:pPr>
    </w:lvl>
    <w:lvl w:ilvl="5" w:tplc="2000001B" w:tentative="1">
      <w:start w:val="1"/>
      <w:numFmt w:val="lowerRoman"/>
      <w:lvlText w:val="%6."/>
      <w:lvlJc w:val="right"/>
      <w:pPr>
        <w:ind w:left="4238" w:hanging="180"/>
      </w:pPr>
    </w:lvl>
    <w:lvl w:ilvl="6" w:tplc="2000000F" w:tentative="1">
      <w:start w:val="1"/>
      <w:numFmt w:val="decimal"/>
      <w:lvlText w:val="%7."/>
      <w:lvlJc w:val="left"/>
      <w:pPr>
        <w:ind w:left="4958" w:hanging="360"/>
      </w:pPr>
    </w:lvl>
    <w:lvl w:ilvl="7" w:tplc="20000019" w:tentative="1">
      <w:start w:val="1"/>
      <w:numFmt w:val="lowerLetter"/>
      <w:lvlText w:val="%8."/>
      <w:lvlJc w:val="left"/>
      <w:pPr>
        <w:ind w:left="5678" w:hanging="360"/>
      </w:pPr>
    </w:lvl>
    <w:lvl w:ilvl="8" w:tplc="2000001B" w:tentative="1">
      <w:start w:val="1"/>
      <w:numFmt w:val="lowerRoman"/>
      <w:lvlText w:val="%9."/>
      <w:lvlJc w:val="right"/>
      <w:pPr>
        <w:ind w:left="6398" w:hanging="180"/>
      </w:pPr>
    </w:lvl>
  </w:abstractNum>
  <w:abstractNum w:abstractNumId="51" w15:restartNumberingAfterBreak="0">
    <w:nsid w:val="7CA76D75"/>
    <w:multiLevelType w:val="hybridMultilevel"/>
    <w:tmpl w:val="C9323F34"/>
    <w:lvl w:ilvl="0" w:tplc="200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2" w15:restartNumberingAfterBreak="0">
    <w:nsid w:val="7E38779B"/>
    <w:multiLevelType w:val="multilevel"/>
    <w:tmpl w:val="51EADB36"/>
    <w:lvl w:ilvl="0">
      <w:numFmt w:val="bullet"/>
      <w:suff w:val="space"/>
      <w:lvlText w:val="-"/>
      <w:lvlJc w:val="left"/>
      <w:pPr>
        <w:ind w:left="1069" w:hanging="360"/>
      </w:pPr>
      <w:rPr>
        <w:rFonts w:ascii="Courier New" w:hAnsi="Courier New" w:hint="default"/>
        <w:w w:val="100"/>
        <w:sz w:val="28"/>
      </w:rPr>
    </w:lvl>
    <w:lvl w:ilvl="1">
      <w:start w:val="1"/>
      <w:numFmt w:val="lowerLetter"/>
      <w:lvlText w:val="%2."/>
      <w:lvlJc w:val="left"/>
      <w:pPr>
        <w:ind w:left="1789" w:hanging="360"/>
      </w:pPr>
      <w:rPr>
        <w:rFonts w:hint="default"/>
      </w:rPr>
    </w:lvl>
    <w:lvl w:ilvl="2">
      <w:start w:val="1"/>
      <w:numFmt w:val="lowerRoman"/>
      <w:lvlText w:val="%3."/>
      <w:lvlJc w:val="right"/>
      <w:pPr>
        <w:ind w:left="2509" w:hanging="180"/>
      </w:pPr>
      <w:rPr>
        <w:rFonts w:hint="default"/>
      </w:rPr>
    </w:lvl>
    <w:lvl w:ilvl="3">
      <w:start w:val="1"/>
      <w:numFmt w:val="decimal"/>
      <w:lvlText w:val="%4."/>
      <w:lvlJc w:val="left"/>
      <w:pPr>
        <w:ind w:left="3229" w:hanging="360"/>
      </w:pPr>
      <w:rPr>
        <w:rFonts w:hint="default"/>
      </w:rPr>
    </w:lvl>
    <w:lvl w:ilvl="4">
      <w:start w:val="1"/>
      <w:numFmt w:val="lowerLetter"/>
      <w:lvlText w:val="%5."/>
      <w:lvlJc w:val="left"/>
      <w:pPr>
        <w:ind w:left="3949" w:hanging="360"/>
      </w:pPr>
      <w:rPr>
        <w:rFonts w:hint="default"/>
      </w:rPr>
    </w:lvl>
    <w:lvl w:ilvl="5">
      <w:start w:val="1"/>
      <w:numFmt w:val="lowerRoman"/>
      <w:lvlText w:val="%6."/>
      <w:lvlJc w:val="right"/>
      <w:pPr>
        <w:ind w:left="4669" w:hanging="180"/>
      </w:pPr>
      <w:rPr>
        <w:rFonts w:hint="default"/>
      </w:rPr>
    </w:lvl>
    <w:lvl w:ilvl="6">
      <w:start w:val="1"/>
      <w:numFmt w:val="decimal"/>
      <w:lvlText w:val="%7."/>
      <w:lvlJc w:val="left"/>
      <w:pPr>
        <w:ind w:left="5389" w:hanging="360"/>
      </w:pPr>
      <w:rPr>
        <w:rFonts w:hint="default"/>
      </w:rPr>
    </w:lvl>
    <w:lvl w:ilvl="7">
      <w:start w:val="1"/>
      <w:numFmt w:val="lowerLetter"/>
      <w:lvlText w:val="%8."/>
      <w:lvlJc w:val="left"/>
      <w:pPr>
        <w:ind w:left="6109" w:hanging="360"/>
      </w:pPr>
      <w:rPr>
        <w:rFonts w:hint="default"/>
      </w:rPr>
    </w:lvl>
    <w:lvl w:ilvl="8">
      <w:start w:val="1"/>
      <w:numFmt w:val="lowerRoman"/>
      <w:lvlText w:val="%9."/>
      <w:lvlJc w:val="right"/>
      <w:pPr>
        <w:ind w:left="6829" w:hanging="180"/>
      </w:pPr>
      <w:rPr>
        <w:rFonts w:hint="default"/>
      </w:rPr>
    </w:lvl>
  </w:abstractNum>
  <w:num w:numId="1">
    <w:abstractNumId w:val="44"/>
  </w:num>
  <w:num w:numId="2">
    <w:abstractNumId w:val="25"/>
  </w:num>
  <w:num w:numId="3">
    <w:abstractNumId w:val="32"/>
  </w:num>
  <w:num w:numId="4">
    <w:abstractNumId w:val="21"/>
  </w:num>
  <w:num w:numId="5">
    <w:abstractNumId w:val="23"/>
  </w:num>
  <w:num w:numId="6">
    <w:abstractNumId w:val="36"/>
  </w:num>
  <w:num w:numId="7">
    <w:abstractNumId w:val="22"/>
  </w:num>
  <w:num w:numId="8">
    <w:abstractNumId w:val="49"/>
  </w:num>
  <w:num w:numId="9">
    <w:abstractNumId w:val="4"/>
  </w:num>
  <w:num w:numId="10">
    <w:abstractNumId w:val="30"/>
  </w:num>
  <w:num w:numId="11">
    <w:abstractNumId w:val="13"/>
  </w:num>
  <w:num w:numId="12">
    <w:abstractNumId w:val="31"/>
  </w:num>
  <w:num w:numId="13">
    <w:abstractNumId w:val="46"/>
  </w:num>
  <w:num w:numId="14">
    <w:abstractNumId w:val="3"/>
  </w:num>
  <w:num w:numId="15">
    <w:abstractNumId w:val="52"/>
  </w:num>
  <w:num w:numId="16">
    <w:abstractNumId w:val="43"/>
  </w:num>
  <w:num w:numId="17">
    <w:abstractNumId w:val="27"/>
  </w:num>
  <w:num w:numId="18">
    <w:abstractNumId w:val="24"/>
  </w:num>
  <w:num w:numId="19">
    <w:abstractNumId w:val="41"/>
  </w:num>
  <w:num w:numId="20">
    <w:abstractNumId w:val="2"/>
  </w:num>
  <w:num w:numId="21">
    <w:abstractNumId w:val="14"/>
  </w:num>
  <w:num w:numId="22">
    <w:abstractNumId w:val="8"/>
  </w:num>
  <w:num w:numId="23">
    <w:abstractNumId w:val="20"/>
  </w:num>
  <w:num w:numId="24">
    <w:abstractNumId w:val="51"/>
  </w:num>
  <w:num w:numId="25">
    <w:abstractNumId w:val="38"/>
  </w:num>
  <w:num w:numId="26">
    <w:abstractNumId w:val="40"/>
  </w:num>
  <w:num w:numId="27">
    <w:abstractNumId w:val="0"/>
  </w:num>
  <w:num w:numId="28">
    <w:abstractNumId w:val="47"/>
  </w:num>
  <w:num w:numId="29">
    <w:abstractNumId w:val="9"/>
  </w:num>
  <w:num w:numId="30">
    <w:abstractNumId w:val="1"/>
  </w:num>
  <w:num w:numId="31">
    <w:abstractNumId w:val="39"/>
  </w:num>
  <w:num w:numId="32">
    <w:abstractNumId w:val="42"/>
  </w:num>
  <w:num w:numId="33">
    <w:abstractNumId w:val="29"/>
  </w:num>
  <w:num w:numId="34">
    <w:abstractNumId w:val="15"/>
  </w:num>
  <w:num w:numId="35">
    <w:abstractNumId w:val="35"/>
  </w:num>
  <w:num w:numId="36">
    <w:abstractNumId w:val="7"/>
  </w:num>
  <w:num w:numId="37">
    <w:abstractNumId w:val="10"/>
  </w:num>
  <w:num w:numId="38">
    <w:abstractNumId w:val="16"/>
  </w:num>
  <w:num w:numId="39">
    <w:abstractNumId w:val="12"/>
  </w:num>
  <w:num w:numId="40">
    <w:abstractNumId w:val="5"/>
  </w:num>
  <w:num w:numId="41">
    <w:abstractNumId w:val="6"/>
  </w:num>
  <w:num w:numId="42">
    <w:abstractNumId w:val="34"/>
  </w:num>
  <w:num w:numId="43">
    <w:abstractNumId w:val="26"/>
  </w:num>
  <w:num w:numId="44">
    <w:abstractNumId w:val="37"/>
  </w:num>
  <w:num w:numId="45">
    <w:abstractNumId w:val="45"/>
  </w:num>
  <w:num w:numId="46">
    <w:abstractNumId w:val="18"/>
  </w:num>
  <w:num w:numId="47">
    <w:abstractNumId w:val="50"/>
  </w:num>
  <w:num w:numId="48">
    <w:abstractNumId w:val="28"/>
  </w:num>
  <w:num w:numId="49">
    <w:abstractNumId w:val="33"/>
  </w:num>
  <w:num w:numId="50">
    <w:abstractNumId w:val="11"/>
  </w:num>
  <w:num w:numId="51">
    <w:abstractNumId w:val="25"/>
  </w:num>
  <w:num w:numId="52">
    <w:abstractNumId w:val="19"/>
  </w:num>
  <w:num w:numId="53">
    <w:abstractNumId w:val="48"/>
  </w:num>
  <w:num w:numId="54">
    <w:abstractNumId w:val="17"/>
  </w:num>
  <w:num w:numId="55">
    <w:abstractNumId w:val="2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IdMacAtCleanup w:val="55"/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Marta">
    <w15:presenceInfo w15:providerId="Windows Live" w15:userId="80914e3919f22114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10538"/>
    <w:rsid w:val="00022653"/>
    <w:rsid w:val="0003451B"/>
    <w:rsid w:val="000A36AA"/>
    <w:rsid w:val="000A7F3C"/>
    <w:rsid w:val="00107398"/>
    <w:rsid w:val="00120839"/>
    <w:rsid w:val="0015265A"/>
    <w:rsid w:val="001B54DC"/>
    <w:rsid w:val="001C704F"/>
    <w:rsid w:val="00210651"/>
    <w:rsid w:val="00224BB5"/>
    <w:rsid w:val="00232692"/>
    <w:rsid w:val="0029662C"/>
    <w:rsid w:val="002A6F1E"/>
    <w:rsid w:val="002C1051"/>
    <w:rsid w:val="002D45A5"/>
    <w:rsid w:val="003169F7"/>
    <w:rsid w:val="003271AE"/>
    <w:rsid w:val="003277BE"/>
    <w:rsid w:val="003469E1"/>
    <w:rsid w:val="00361194"/>
    <w:rsid w:val="003A0C86"/>
    <w:rsid w:val="003D23EE"/>
    <w:rsid w:val="00415D96"/>
    <w:rsid w:val="0042370B"/>
    <w:rsid w:val="004567E2"/>
    <w:rsid w:val="0048489C"/>
    <w:rsid w:val="004A430D"/>
    <w:rsid w:val="004C487F"/>
    <w:rsid w:val="004E5BF7"/>
    <w:rsid w:val="004F4683"/>
    <w:rsid w:val="005160D0"/>
    <w:rsid w:val="00525DFF"/>
    <w:rsid w:val="005322C5"/>
    <w:rsid w:val="00573AB9"/>
    <w:rsid w:val="005832D9"/>
    <w:rsid w:val="005836ED"/>
    <w:rsid w:val="00590AB5"/>
    <w:rsid w:val="00595EB5"/>
    <w:rsid w:val="005A0FF3"/>
    <w:rsid w:val="005D2DAD"/>
    <w:rsid w:val="006104F2"/>
    <w:rsid w:val="0065227A"/>
    <w:rsid w:val="00655572"/>
    <w:rsid w:val="0069053F"/>
    <w:rsid w:val="006B12CF"/>
    <w:rsid w:val="006E2D94"/>
    <w:rsid w:val="00762C45"/>
    <w:rsid w:val="007B52C6"/>
    <w:rsid w:val="007F28CE"/>
    <w:rsid w:val="007F57B9"/>
    <w:rsid w:val="008075C4"/>
    <w:rsid w:val="00813FFF"/>
    <w:rsid w:val="008146B6"/>
    <w:rsid w:val="0083097C"/>
    <w:rsid w:val="00841B97"/>
    <w:rsid w:val="00865E56"/>
    <w:rsid w:val="00891467"/>
    <w:rsid w:val="008A717D"/>
    <w:rsid w:val="008B232A"/>
    <w:rsid w:val="008D6AC1"/>
    <w:rsid w:val="00912000"/>
    <w:rsid w:val="0094505A"/>
    <w:rsid w:val="00947ABC"/>
    <w:rsid w:val="0097776F"/>
    <w:rsid w:val="00980F4D"/>
    <w:rsid w:val="00990D1F"/>
    <w:rsid w:val="00A6045B"/>
    <w:rsid w:val="00AA31A6"/>
    <w:rsid w:val="00AB0601"/>
    <w:rsid w:val="00B220B8"/>
    <w:rsid w:val="00B82308"/>
    <w:rsid w:val="00BE2BBB"/>
    <w:rsid w:val="00C042DF"/>
    <w:rsid w:val="00C10538"/>
    <w:rsid w:val="00C252DA"/>
    <w:rsid w:val="00C776E7"/>
    <w:rsid w:val="00C863A0"/>
    <w:rsid w:val="00CC51D4"/>
    <w:rsid w:val="00CD44E6"/>
    <w:rsid w:val="00D04CEC"/>
    <w:rsid w:val="00D06048"/>
    <w:rsid w:val="00D4427F"/>
    <w:rsid w:val="00D54241"/>
    <w:rsid w:val="00D76A9A"/>
    <w:rsid w:val="00DA732F"/>
    <w:rsid w:val="00DD6106"/>
    <w:rsid w:val="00DE07B3"/>
    <w:rsid w:val="00E00C02"/>
    <w:rsid w:val="00E25B6F"/>
    <w:rsid w:val="00E8740C"/>
    <w:rsid w:val="00EC3BD8"/>
    <w:rsid w:val="00EC6E66"/>
    <w:rsid w:val="00EE09E3"/>
    <w:rsid w:val="00F018A1"/>
    <w:rsid w:val="00F308A7"/>
    <w:rsid w:val="00F310C1"/>
    <w:rsid w:val="00F32859"/>
    <w:rsid w:val="00F40C4A"/>
    <w:rsid w:val="00F530D8"/>
    <w:rsid w:val="00F6209E"/>
    <w:rsid w:val="00F70EB9"/>
    <w:rsid w:val="00F756D3"/>
    <w:rsid w:val="00FA24C8"/>
    <w:rsid w:val="00FA3AC2"/>
    <w:rsid w:val="00FA4E6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BY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692FF521"/>
  <w15:chartTrackingRefBased/>
  <w15:docId w15:val="{541DDE75-2222-420C-AB78-A9633A49C14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="SimSun" w:hAnsiTheme="minorHAnsi" w:cstheme="minorBidi"/>
        <w:sz w:val="22"/>
        <w:szCs w:val="22"/>
        <w:lang w:val="ru-BY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  <w:rsid w:val="003469E1"/>
    <w:pPr>
      <w:spacing w:after="120"/>
      <w:jc w:val="both"/>
    </w:pPr>
    <w:rPr>
      <w:rFonts w:ascii="Times New Roman" w:hAnsi="Times New Roman"/>
      <w:sz w:val="28"/>
      <w:lang w:val="ru-RU"/>
    </w:rPr>
  </w:style>
  <w:style w:type="paragraph" w:styleId="1">
    <w:name w:val="heading 1"/>
    <w:aliases w:val="Заголовок Курс"/>
    <w:basedOn w:val="a"/>
    <w:next w:val="a"/>
    <w:link w:val="10"/>
    <w:autoRedefine/>
    <w:uiPriority w:val="9"/>
    <w:qFormat/>
    <w:rsid w:val="004E5BF7"/>
    <w:pPr>
      <w:keepNext/>
      <w:keepLines/>
      <w:numPr>
        <w:numId w:val="2"/>
      </w:numPr>
      <w:spacing w:before="360" w:after="360" w:line="240" w:lineRule="auto"/>
      <w:outlineLvl w:val="0"/>
      <w:pPrChange w:id="0" w:author="Marta" w:date="2024-12-17T23:29:00Z">
        <w:pPr>
          <w:keepNext/>
          <w:keepLines/>
          <w:spacing w:before="360" w:after="360"/>
          <w:jc w:val="both"/>
          <w:outlineLvl w:val="0"/>
        </w:pPr>
      </w:pPrChange>
    </w:pPr>
    <w:rPr>
      <w:rFonts w:eastAsiaTheme="majorEastAsia" w:cs="Times New Roman"/>
      <w:b/>
      <w:color w:val="000000" w:themeColor="text1"/>
      <w:szCs w:val="28"/>
      <w:lang w:eastAsia="zh-CN"/>
      <w:rPrChange w:id="0" w:author="Marta" w:date="2024-12-17T23:29:00Z">
        <w:rPr>
          <w:rFonts w:eastAsiaTheme="majorEastAsia"/>
          <w:b/>
          <w:color w:val="000000" w:themeColor="text1"/>
          <w:sz w:val="28"/>
          <w:szCs w:val="28"/>
          <w:lang w:val="ru-RU" w:eastAsia="en-US" w:bidi="ar-SA"/>
        </w:rPr>
      </w:rPrChange>
    </w:rPr>
  </w:style>
  <w:style w:type="paragraph" w:styleId="2">
    <w:name w:val="heading 2"/>
    <w:basedOn w:val="1"/>
    <w:next w:val="a"/>
    <w:link w:val="20"/>
    <w:uiPriority w:val="9"/>
    <w:unhideWhenUsed/>
    <w:qFormat/>
    <w:rsid w:val="006E2D94"/>
    <w:pPr>
      <w:spacing w:after="240"/>
      <w:jc w:val="center"/>
      <w:outlineLvl w:val="1"/>
      <w:pPrChange w:id="1" w:author="Marta" w:date="2024-12-17T21:14:00Z">
        <w:pPr>
          <w:keepNext/>
          <w:keepLines/>
          <w:spacing w:before="360" w:after="240"/>
          <w:ind w:firstLine="709"/>
          <w:jc w:val="both"/>
          <w:outlineLvl w:val="1"/>
        </w:pPr>
      </w:pPrChange>
    </w:pPr>
    <w:rPr>
      <w:rFonts w:cstheme="majorBidi"/>
      <w:szCs w:val="26"/>
      <w:rPrChange w:id="1" w:author="Marta" w:date="2024-12-17T21:14:00Z">
        <w:rPr>
          <w:rFonts w:eastAsiaTheme="majorEastAsia" w:cstheme="majorBidi"/>
          <w:color w:val="000000" w:themeColor="text1"/>
          <w:sz w:val="28"/>
          <w:szCs w:val="26"/>
          <w:lang w:val="ru-RU" w:eastAsia="en-US" w:bidi="ar-SA"/>
        </w:rPr>
      </w:rPrChange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aliases w:val="Заголовок Курс Знак"/>
    <w:basedOn w:val="a0"/>
    <w:link w:val="1"/>
    <w:uiPriority w:val="9"/>
    <w:rsid w:val="004E5BF7"/>
    <w:rPr>
      <w:rFonts w:ascii="Times New Roman" w:eastAsiaTheme="majorEastAsia" w:hAnsi="Times New Roman" w:cs="Times New Roman"/>
      <w:b/>
      <w:color w:val="000000" w:themeColor="text1"/>
      <w:sz w:val="28"/>
      <w:szCs w:val="28"/>
      <w:lang w:val="ru-RU" w:eastAsia="zh-CN"/>
    </w:rPr>
  </w:style>
  <w:style w:type="paragraph" w:styleId="a3">
    <w:name w:val="TOC Heading"/>
    <w:basedOn w:val="1"/>
    <w:next w:val="a"/>
    <w:uiPriority w:val="39"/>
    <w:unhideWhenUsed/>
    <w:qFormat/>
    <w:rsid w:val="001C704F"/>
    <w:pPr>
      <w:jc w:val="left"/>
      <w:outlineLvl w:val="9"/>
    </w:pPr>
    <w:rPr>
      <w:lang w:val="ru-BY" w:eastAsia="ru-BY"/>
    </w:rPr>
  </w:style>
  <w:style w:type="paragraph" w:styleId="a4">
    <w:name w:val="Normal (Web)"/>
    <w:basedOn w:val="a"/>
    <w:uiPriority w:val="99"/>
    <w:unhideWhenUsed/>
    <w:rsid w:val="001C704F"/>
    <w:pPr>
      <w:spacing w:before="100" w:beforeAutospacing="1" w:after="100" w:afterAutospacing="1" w:line="240" w:lineRule="auto"/>
      <w:jc w:val="left"/>
    </w:pPr>
    <w:rPr>
      <w:rFonts w:eastAsia="Times New Roman" w:cs="Times New Roman"/>
      <w:sz w:val="24"/>
      <w:szCs w:val="24"/>
      <w:lang w:eastAsia="ru-RU"/>
    </w:rPr>
  </w:style>
  <w:style w:type="character" w:customStyle="1" w:styleId="20">
    <w:name w:val="Заголовок 2 Знак"/>
    <w:basedOn w:val="a0"/>
    <w:link w:val="2"/>
    <w:uiPriority w:val="9"/>
    <w:rsid w:val="006E2D94"/>
    <w:rPr>
      <w:rFonts w:ascii="Times New Roman" w:eastAsiaTheme="majorEastAsia" w:hAnsi="Times New Roman" w:cstheme="majorBidi"/>
      <w:b/>
      <w:color w:val="000000" w:themeColor="text1"/>
      <w:sz w:val="28"/>
      <w:szCs w:val="26"/>
      <w:lang w:val="ru-RU"/>
    </w:rPr>
  </w:style>
  <w:style w:type="paragraph" w:styleId="a5">
    <w:name w:val="No Spacing"/>
    <w:uiPriority w:val="1"/>
    <w:qFormat/>
    <w:rsid w:val="001C704F"/>
    <w:pPr>
      <w:spacing w:after="0" w:line="240" w:lineRule="auto"/>
    </w:pPr>
    <w:rPr>
      <w:rFonts w:ascii="Times New Roman" w:hAnsi="Times New Roman"/>
      <w:b/>
      <w:sz w:val="28"/>
      <w:lang w:val="ru-RU"/>
    </w:rPr>
  </w:style>
  <w:style w:type="paragraph" w:customStyle="1" w:styleId="a6">
    <w:name w:val="подзаголовок"/>
    <w:basedOn w:val="a7"/>
    <w:next w:val="a"/>
    <w:link w:val="a8"/>
    <w:qFormat/>
    <w:rsid w:val="003469E1"/>
    <w:pPr>
      <w:spacing w:before="360" w:after="240" w:line="240" w:lineRule="auto"/>
      <w:ind w:firstLine="709"/>
      <w:outlineLvl w:val="1"/>
    </w:pPr>
    <w:rPr>
      <w:rFonts w:ascii="Times New Roman" w:hAnsi="Times New Roman"/>
      <w:b/>
      <w:color w:val="000000" w:themeColor="text1"/>
      <w:sz w:val="28"/>
      <w:szCs w:val="28"/>
    </w:rPr>
  </w:style>
  <w:style w:type="paragraph" w:customStyle="1" w:styleId="Default">
    <w:name w:val="Default"/>
    <w:basedOn w:val="a"/>
    <w:rsid w:val="00415D96"/>
    <w:pPr>
      <w:autoSpaceDE w:val="0"/>
      <w:autoSpaceDN w:val="0"/>
      <w:adjustRightInd w:val="0"/>
    </w:pPr>
    <w:rPr>
      <w:rFonts w:eastAsia="Times New Roman"/>
      <w:color w:val="000000"/>
      <w:szCs w:val="24"/>
      <w:lang w:val="zh-CN" w:eastAsia="zh-CN"/>
    </w:rPr>
  </w:style>
  <w:style w:type="character" w:customStyle="1" w:styleId="a8">
    <w:name w:val="подзаголовок Знак"/>
    <w:basedOn w:val="a0"/>
    <w:link w:val="a6"/>
    <w:rsid w:val="003469E1"/>
    <w:rPr>
      <w:rFonts w:ascii="Times New Roman" w:eastAsiaTheme="minorEastAsia" w:hAnsi="Times New Roman"/>
      <w:b/>
      <w:color w:val="000000" w:themeColor="text1"/>
      <w:spacing w:val="15"/>
      <w:sz w:val="28"/>
      <w:szCs w:val="28"/>
      <w:lang w:val="ru-RU"/>
    </w:rPr>
  </w:style>
  <w:style w:type="paragraph" w:styleId="a9">
    <w:name w:val="List Paragraph"/>
    <w:basedOn w:val="a"/>
    <w:uiPriority w:val="34"/>
    <w:qFormat/>
    <w:rsid w:val="00415D96"/>
    <w:pPr>
      <w:ind w:left="720"/>
      <w:contextualSpacing/>
    </w:pPr>
  </w:style>
  <w:style w:type="paragraph" w:customStyle="1" w:styleId="11">
    <w:name w:val="Абзац списка1"/>
    <w:basedOn w:val="a"/>
    <w:qFormat/>
    <w:rsid w:val="00FA4E67"/>
    <w:pPr>
      <w:spacing w:before="100" w:beforeAutospacing="1" w:after="100" w:afterAutospacing="1"/>
      <w:contextualSpacing/>
    </w:pPr>
    <w:rPr>
      <w:rFonts w:eastAsia="Calibri"/>
      <w:szCs w:val="24"/>
      <w:lang w:val="zh-CN" w:eastAsia="zh-CN"/>
    </w:rPr>
  </w:style>
  <w:style w:type="paragraph" w:customStyle="1" w:styleId="aa">
    <w:name w:val="списки"/>
    <w:basedOn w:val="11"/>
    <w:qFormat/>
    <w:rsid w:val="00F530D8"/>
  </w:style>
  <w:style w:type="paragraph" w:customStyle="1" w:styleId="Kartinka">
    <w:name w:val="Kartinka"/>
    <w:basedOn w:val="a4"/>
    <w:next w:val="a"/>
    <w:qFormat/>
    <w:rsid w:val="002C1051"/>
    <w:pPr>
      <w:shd w:val="clear" w:color="auto" w:fill="FFFFFF"/>
      <w:spacing w:before="0" w:beforeAutospacing="0" w:after="0" w:afterAutospacing="0"/>
      <w:ind w:firstLine="709"/>
      <w:textAlignment w:val="baseline"/>
    </w:pPr>
    <w:rPr>
      <w:sz w:val="28"/>
      <w:szCs w:val="28"/>
    </w:rPr>
  </w:style>
  <w:style w:type="paragraph" w:styleId="12">
    <w:name w:val="toc 1"/>
    <w:basedOn w:val="a"/>
    <w:next w:val="a"/>
    <w:autoRedefine/>
    <w:uiPriority w:val="39"/>
    <w:unhideWhenUsed/>
    <w:rsid w:val="004567E2"/>
    <w:pPr>
      <w:tabs>
        <w:tab w:val="right" w:leader="dot" w:pos="10082"/>
      </w:tabs>
      <w:spacing w:after="0"/>
      <w:pPrChange w:id="2" w:author="Marta" w:date="2024-12-17T23:15:00Z">
        <w:pPr>
          <w:spacing w:after="100" w:line="259" w:lineRule="auto"/>
          <w:jc w:val="both"/>
        </w:pPr>
      </w:pPrChange>
    </w:pPr>
    <w:rPr>
      <w:rPrChange w:id="2" w:author="Marta" w:date="2024-12-17T23:15:00Z">
        <w:rPr>
          <w:rFonts w:eastAsia="SimSun" w:cstheme="minorBidi"/>
          <w:sz w:val="28"/>
          <w:szCs w:val="22"/>
          <w:lang w:val="ru-RU" w:eastAsia="en-US" w:bidi="ar-SA"/>
        </w:rPr>
      </w:rPrChange>
    </w:rPr>
  </w:style>
  <w:style w:type="paragraph" w:styleId="21">
    <w:name w:val="toc 2"/>
    <w:basedOn w:val="a"/>
    <w:next w:val="a"/>
    <w:autoRedefine/>
    <w:uiPriority w:val="39"/>
    <w:unhideWhenUsed/>
    <w:rsid w:val="008075C4"/>
    <w:pPr>
      <w:tabs>
        <w:tab w:val="left" w:pos="1100"/>
        <w:tab w:val="right" w:leader="dot" w:pos="10082"/>
      </w:tabs>
      <w:spacing w:after="100"/>
      <w:outlineLvl w:val="0"/>
    </w:pPr>
  </w:style>
  <w:style w:type="paragraph" w:styleId="3">
    <w:name w:val="toc 3"/>
    <w:basedOn w:val="a"/>
    <w:next w:val="a"/>
    <w:autoRedefine/>
    <w:uiPriority w:val="39"/>
    <w:unhideWhenUsed/>
    <w:rsid w:val="00D54241"/>
    <w:pPr>
      <w:tabs>
        <w:tab w:val="left" w:pos="1540"/>
        <w:tab w:val="right" w:leader="dot" w:pos="10082"/>
      </w:tabs>
      <w:spacing w:after="100"/>
      <w:pPrChange w:id="3" w:author="Marta" w:date="2024-12-17T21:05:00Z">
        <w:pPr>
          <w:tabs>
            <w:tab w:val="left" w:pos="1540"/>
            <w:tab w:val="right" w:leader="dot" w:pos="10082"/>
          </w:tabs>
          <w:spacing w:after="100" w:line="259" w:lineRule="auto"/>
          <w:ind w:left="561"/>
          <w:jc w:val="both"/>
        </w:pPr>
      </w:pPrChange>
    </w:pPr>
    <w:rPr>
      <w:rPrChange w:id="3" w:author="Marta" w:date="2024-12-17T21:05:00Z">
        <w:rPr>
          <w:rFonts w:eastAsia="SimSun" w:cstheme="minorBidi"/>
          <w:sz w:val="28"/>
          <w:szCs w:val="22"/>
          <w:lang w:val="ru-RU" w:eastAsia="en-US" w:bidi="ar-SA"/>
        </w:rPr>
      </w:rPrChange>
    </w:rPr>
  </w:style>
  <w:style w:type="character" w:styleId="ab">
    <w:name w:val="Hyperlink"/>
    <w:basedOn w:val="a0"/>
    <w:uiPriority w:val="99"/>
    <w:unhideWhenUsed/>
    <w:rsid w:val="006B12CF"/>
    <w:rPr>
      <w:color w:val="0563C1" w:themeColor="hyperlink"/>
      <w:u w:val="single"/>
    </w:rPr>
  </w:style>
  <w:style w:type="paragraph" w:styleId="ac">
    <w:name w:val="Title"/>
    <w:basedOn w:val="a"/>
    <w:next w:val="a"/>
    <w:link w:val="ad"/>
    <w:uiPriority w:val="10"/>
    <w:qFormat/>
    <w:rsid w:val="00C863A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d">
    <w:name w:val="Заголовок Знак"/>
    <w:basedOn w:val="a0"/>
    <w:link w:val="ac"/>
    <w:uiPriority w:val="10"/>
    <w:rsid w:val="00C863A0"/>
    <w:rPr>
      <w:rFonts w:asciiTheme="majorHAnsi" w:eastAsiaTheme="majorEastAsia" w:hAnsiTheme="majorHAnsi" w:cstheme="majorBidi"/>
      <w:spacing w:val="-10"/>
      <w:kern w:val="28"/>
      <w:sz w:val="56"/>
      <w:szCs w:val="56"/>
      <w:lang w:val="ru-RU"/>
    </w:rPr>
  </w:style>
  <w:style w:type="paragraph" w:styleId="a7">
    <w:name w:val="Subtitle"/>
    <w:basedOn w:val="a"/>
    <w:next w:val="a"/>
    <w:link w:val="ae"/>
    <w:uiPriority w:val="11"/>
    <w:qFormat/>
    <w:rsid w:val="008075C4"/>
    <w:pPr>
      <w:numPr>
        <w:ilvl w:val="1"/>
      </w:numPr>
    </w:pPr>
    <w:rPr>
      <w:rFonts w:asciiTheme="minorHAnsi" w:eastAsiaTheme="minorEastAsia" w:hAnsiTheme="minorHAnsi"/>
      <w:color w:val="5A5A5A" w:themeColor="text1" w:themeTint="A5"/>
      <w:spacing w:val="15"/>
      <w:sz w:val="22"/>
    </w:rPr>
  </w:style>
  <w:style w:type="character" w:customStyle="1" w:styleId="ae">
    <w:name w:val="Подзаголовок Знак"/>
    <w:basedOn w:val="a0"/>
    <w:link w:val="a7"/>
    <w:uiPriority w:val="11"/>
    <w:rsid w:val="008075C4"/>
    <w:rPr>
      <w:rFonts w:eastAsiaTheme="minorEastAsia"/>
      <w:color w:val="5A5A5A" w:themeColor="text1" w:themeTint="A5"/>
      <w:spacing w:val="15"/>
      <w:lang w:val="ru-RU"/>
    </w:rPr>
  </w:style>
  <w:style w:type="paragraph" w:styleId="af">
    <w:name w:val="Balloon Text"/>
    <w:basedOn w:val="a"/>
    <w:link w:val="af0"/>
    <w:uiPriority w:val="99"/>
    <w:semiHidden/>
    <w:unhideWhenUsed/>
    <w:rsid w:val="002A6F1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2A6F1E"/>
    <w:rPr>
      <w:rFonts w:ascii="Segoe UI" w:hAnsi="Segoe UI" w:cs="Segoe UI"/>
      <w:sz w:val="18"/>
      <w:szCs w:val="18"/>
      <w:lang w:val="ru-RU"/>
    </w:rPr>
  </w:style>
  <w:style w:type="character" w:styleId="af1">
    <w:name w:val="Unresolved Mention"/>
    <w:basedOn w:val="a0"/>
    <w:uiPriority w:val="99"/>
    <w:semiHidden/>
    <w:unhideWhenUsed/>
    <w:rsid w:val="000A7F3C"/>
    <w:rPr>
      <w:color w:val="605E5C"/>
      <w:shd w:val="clear" w:color="auto" w:fill="E1DFDD"/>
    </w:rPr>
  </w:style>
  <w:style w:type="paragraph" w:styleId="af2">
    <w:name w:val="header"/>
    <w:basedOn w:val="a"/>
    <w:link w:val="af3"/>
    <w:uiPriority w:val="99"/>
    <w:unhideWhenUsed/>
    <w:rsid w:val="00E87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3">
    <w:name w:val="Верхний колонтитул Знак"/>
    <w:basedOn w:val="a0"/>
    <w:link w:val="af2"/>
    <w:uiPriority w:val="99"/>
    <w:rsid w:val="00E8740C"/>
    <w:rPr>
      <w:rFonts w:ascii="Times New Roman" w:hAnsi="Times New Roman"/>
      <w:sz w:val="28"/>
      <w:lang w:val="ru-RU"/>
    </w:rPr>
  </w:style>
  <w:style w:type="paragraph" w:styleId="af4">
    <w:name w:val="footer"/>
    <w:basedOn w:val="a"/>
    <w:link w:val="af5"/>
    <w:uiPriority w:val="99"/>
    <w:unhideWhenUsed/>
    <w:rsid w:val="00E8740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f5">
    <w:name w:val="Нижний колонтитул Знак"/>
    <w:basedOn w:val="a0"/>
    <w:link w:val="af4"/>
    <w:uiPriority w:val="99"/>
    <w:rsid w:val="00E8740C"/>
    <w:rPr>
      <w:rFonts w:ascii="Times New Roman" w:hAnsi="Times New Roman"/>
      <w:sz w:val="28"/>
      <w:lang w:val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74117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6554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5501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29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435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13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1741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481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14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9994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9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399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44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1742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426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3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9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111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6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224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6125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44655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356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33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00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801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24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9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17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701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9258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8501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776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9822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90587507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1138491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1943367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295208789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671761062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112019078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241713059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560991071">
                                              <w:marLeft w:val="0"/>
                                              <w:marRight w:val="0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320630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9804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34412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5789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021701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46650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00443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71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7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101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7196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317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987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67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09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57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332531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63799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0021228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2940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983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12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195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78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96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99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734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572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172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01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014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26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76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757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4536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3081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762569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2011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745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098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7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370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700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134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58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671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2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35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29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330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26166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107702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2572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674313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77548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160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82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8346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64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22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838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545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5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231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7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389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64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656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3284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166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996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0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4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1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454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958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29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056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15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4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943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20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424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1303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50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27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633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573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161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58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4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8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69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2125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47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821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413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703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82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81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5524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668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681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00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802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093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871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952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117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79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053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27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782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279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323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47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7567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695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1115115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image" Target="media/image5.png"/><Relationship Id="rId18" Type="http://schemas.openxmlformats.org/officeDocument/2006/relationships/image" Target="media/image10.png"/><Relationship Id="rId26" Type="http://schemas.openxmlformats.org/officeDocument/2006/relationships/image" Target="media/image18.png"/><Relationship Id="rId3" Type="http://schemas.openxmlformats.org/officeDocument/2006/relationships/styles" Target="styles.xml"/><Relationship Id="rId21" Type="http://schemas.openxmlformats.org/officeDocument/2006/relationships/image" Target="media/image13.png"/><Relationship Id="rId7" Type="http://schemas.openxmlformats.org/officeDocument/2006/relationships/endnotes" Target="endnotes.xml"/><Relationship Id="rId12" Type="http://schemas.openxmlformats.org/officeDocument/2006/relationships/image" Target="media/image4.png"/><Relationship Id="rId17" Type="http://schemas.openxmlformats.org/officeDocument/2006/relationships/image" Target="media/image9.png"/><Relationship Id="rId25" Type="http://schemas.openxmlformats.org/officeDocument/2006/relationships/image" Target="media/image17.png"/><Relationship Id="rId2" Type="http://schemas.openxmlformats.org/officeDocument/2006/relationships/numbering" Target="numbering.xml"/><Relationship Id="rId16" Type="http://schemas.openxmlformats.org/officeDocument/2006/relationships/image" Target="media/image8.png"/><Relationship Id="rId20" Type="http://schemas.openxmlformats.org/officeDocument/2006/relationships/image" Target="media/image12.pn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3.png"/><Relationship Id="rId24" Type="http://schemas.openxmlformats.org/officeDocument/2006/relationships/image" Target="media/image16.png"/><Relationship Id="rId5" Type="http://schemas.openxmlformats.org/officeDocument/2006/relationships/webSettings" Target="webSettings.xml"/><Relationship Id="rId15" Type="http://schemas.openxmlformats.org/officeDocument/2006/relationships/image" Target="media/image7.png"/><Relationship Id="rId23" Type="http://schemas.openxmlformats.org/officeDocument/2006/relationships/image" Target="media/image15.png"/><Relationship Id="rId28" Type="http://schemas.openxmlformats.org/officeDocument/2006/relationships/image" Target="media/image20.png"/><Relationship Id="rId10" Type="http://schemas.openxmlformats.org/officeDocument/2006/relationships/image" Target="media/image2.png"/><Relationship Id="rId19" Type="http://schemas.openxmlformats.org/officeDocument/2006/relationships/image" Target="media/image11.png"/><Relationship Id="rId31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1.png"/><Relationship Id="rId14" Type="http://schemas.openxmlformats.org/officeDocument/2006/relationships/image" Target="media/image6.png"/><Relationship Id="rId22" Type="http://schemas.openxmlformats.org/officeDocument/2006/relationships/image" Target="media/image14.png"/><Relationship Id="rId27" Type="http://schemas.openxmlformats.org/officeDocument/2006/relationships/image" Target="media/image19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B896E959-7F4C-4E11-A6D0-91CAD2FC7ED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709</TotalTime>
  <Pages>38</Pages>
  <Words>7756</Words>
  <Characters>44211</Characters>
  <Application>Microsoft Office Word</Application>
  <DocSecurity>0</DocSecurity>
  <Lines>368</Lines>
  <Paragraphs>103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51864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Marta</dc:creator>
  <cp:keywords/>
  <dc:description/>
  <cp:lastModifiedBy>Marta</cp:lastModifiedBy>
  <cp:revision>42</cp:revision>
  <cp:lastPrinted>2024-12-17T21:17:00Z</cp:lastPrinted>
  <dcterms:created xsi:type="dcterms:W3CDTF">2024-12-15T14:46:00Z</dcterms:created>
  <dcterms:modified xsi:type="dcterms:W3CDTF">2024-12-17T21:17:00Z</dcterms:modified>
</cp:coreProperties>
</file>